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after="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Title</w:t>
      </w:r>
      <w:r w:rsidDel="00000000" w:rsidR="00000000" w:rsidRPr="00000000">
        <w:rPr>
          <w:rFonts w:ascii="Times New Roman" w:cs="Times New Roman" w:eastAsia="Times New Roman" w:hAnsi="Times New Roman"/>
          <w:b w:val="1"/>
          <w:sz w:val="24"/>
          <w:szCs w:val="24"/>
          <w:rtl w:val="0"/>
        </w:rPr>
        <w:t xml:space="preserve">: </w:t>
      </w:r>
      <w:del w:author="Peter Haase" w:id="0" w:date="2024-10-14T10:22:49Z">
        <w:r w:rsidDel="00000000" w:rsidR="00000000" w:rsidRPr="00000000">
          <w:rPr>
            <w:rFonts w:ascii="Times New Roman" w:cs="Times New Roman" w:eastAsia="Times New Roman" w:hAnsi="Times New Roman"/>
            <w:b w:val="1"/>
            <w:sz w:val="24"/>
            <w:szCs w:val="24"/>
            <w:rtl w:val="0"/>
          </w:rPr>
          <w:delText xml:space="preserve">Increases </w:delText>
        </w:r>
        <w:r w:rsidDel="00000000" w:rsidR="00000000" w:rsidRPr="00000000">
          <w:rPr>
            <w:rFonts w:ascii="Times New Roman" w:cs="Times New Roman" w:eastAsia="Times New Roman" w:hAnsi="Times New Roman"/>
            <w:b w:val="1"/>
            <w:sz w:val="24"/>
            <w:szCs w:val="24"/>
            <w:rtl w:val="0"/>
          </w:rPr>
          <w:delText xml:space="preserve">in interspecific</w:delText>
        </w:r>
        <w:r w:rsidDel="00000000" w:rsidR="00000000" w:rsidRPr="00000000">
          <w:rPr>
            <w:rFonts w:ascii="Times New Roman" w:cs="Times New Roman" w:eastAsia="Times New Roman" w:hAnsi="Times New Roman"/>
            <w:b w:val="1"/>
            <w:sz w:val="24"/>
            <w:szCs w:val="24"/>
            <w:rtl w:val="0"/>
          </w:rPr>
          <w:delText xml:space="preserve"> but mixed trends in</w:delText>
        </w:r>
      </w:del>
      <w:ins w:author="Peter Haase" w:id="0" w:date="2024-10-14T10:22:49Z">
        <w:r w:rsidDel="00000000" w:rsidR="00000000" w:rsidRPr="00000000">
          <w:rPr>
            <w:rFonts w:ascii="Times New Roman" w:cs="Times New Roman" w:eastAsia="Times New Roman" w:hAnsi="Times New Roman"/>
            <w:b w:val="1"/>
            <w:sz w:val="24"/>
            <w:szCs w:val="24"/>
            <w:rtl w:val="0"/>
          </w:rPr>
          <w:t xml:space="preserve">Temperature driven increases in interspecific but not</w:t>
        </w:r>
      </w:ins>
      <w:r w:rsidDel="00000000" w:rsidR="00000000" w:rsidRPr="00000000">
        <w:rPr>
          <w:rFonts w:ascii="Times New Roman" w:cs="Times New Roman" w:eastAsia="Times New Roman" w:hAnsi="Times New Roman"/>
          <w:b w:val="1"/>
          <w:sz w:val="24"/>
          <w:szCs w:val="24"/>
          <w:rtl w:val="0"/>
        </w:rPr>
        <w:t xml:space="preserve"> intraspecific body sizes in </w:t>
      </w:r>
      <w:del w:author="Peter Haase" w:id="1" w:date="2024-10-15T07:05:11Z">
        <w:r w:rsidDel="00000000" w:rsidR="00000000" w:rsidRPr="00000000">
          <w:rPr>
            <w:rFonts w:ascii="Times New Roman" w:cs="Times New Roman" w:eastAsia="Times New Roman" w:hAnsi="Times New Roman"/>
            <w:b w:val="1"/>
            <w:sz w:val="24"/>
            <w:szCs w:val="24"/>
            <w:rtl w:val="0"/>
          </w:rPr>
          <w:delText xml:space="preserve">a </w:delText>
        </w:r>
      </w:del>
      <w:r w:rsidDel="00000000" w:rsidR="00000000" w:rsidRPr="00000000">
        <w:rPr>
          <w:rFonts w:ascii="Times New Roman" w:cs="Times New Roman" w:eastAsia="Times New Roman" w:hAnsi="Times New Roman"/>
          <w:b w:val="1"/>
          <w:sz w:val="24"/>
          <w:szCs w:val="24"/>
          <w:rtl w:val="0"/>
        </w:rPr>
        <w:t xml:space="preserve">German </w:t>
      </w:r>
      <w:ins w:author="Peter Haase" w:id="2" w:date="2024-10-14T10:24:52Z">
        <w:r w:rsidDel="00000000" w:rsidR="00000000" w:rsidRPr="00000000">
          <w:rPr>
            <w:rFonts w:ascii="Times New Roman" w:cs="Times New Roman" w:eastAsia="Times New Roman" w:hAnsi="Times New Roman"/>
            <w:b w:val="1"/>
            <w:sz w:val="24"/>
            <w:szCs w:val="24"/>
            <w:rtl w:val="0"/>
          </w:rPr>
          <w:t xml:space="preserve">stream</w:t>
        </w:r>
      </w:ins>
      <w:del w:author="Peter Haase" w:id="2" w:date="2024-10-14T10:24:52Z">
        <w:r w:rsidDel="00000000" w:rsidR="00000000" w:rsidRPr="00000000">
          <w:rPr>
            <w:rFonts w:ascii="Times New Roman" w:cs="Times New Roman" w:eastAsia="Times New Roman" w:hAnsi="Times New Roman"/>
            <w:b w:val="1"/>
            <w:sz w:val="24"/>
            <w:szCs w:val="24"/>
            <w:rtl w:val="0"/>
          </w:rPr>
          <w:delText xml:space="preserve">freshwater</w:delText>
        </w:r>
      </w:del>
      <w:r w:rsidDel="00000000" w:rsidR="00000000" w:rsidRPr="00000000">
        <w:rPr>
          <w:rFonts w:ascii="Times New Roman" w:cs="Times New Roman" w:eastAsia="Times New Roman" w:hAnsi="Times New Roman"/>
          <w:b w:val="1"/>
          <w:sz w:val="24"/>
          <w:szCs w:val="24"/>
          <w:rtl w:val="0"/>
        </w:rPr>
        <w:t xml:space="preserve"> macroinvertebrate </w:t>
      </w:r>
      <w:ins w:author="Peter Haase" w:id="3" w:date="2024-10-14T10:25:03Z">
        <w:r w:rsidDel="00000000" w:rsidR="00000000" w:rsidRPr="00000000">
          <w:rPr>
            <w:rFonts w:ascii="Times New Roman" w:cs="Times New Roman" w:eastAsia="Times New Roman" w:hAnsi="Times New Roman"/>
            <w:b w:val="1"/>
            <w:sz w:val="24"/>
            <w:szCs w:val="24"/>
            <w:rtl w:val="0"/>
          </w:rPr>
          <w:t xml:space="preserve">species</w:t>
        </w:r>
      </w:ins>
      <w:del w:author="Peter Haase" w:id="3" w:date="2024-10-14T10:25:03Z">
        <w:r w:rsidDel="00000000" w:rsidR="00000000" w:rsidRPr="00000000">
          <w:rPr>
            <w:rFonts w:ascii="Times New Roman" w:cs="Times New Roman" w:eastAsia="Times New Roman" w:hAnsi="Times New Roman"/>
            <w:b w:val="1"/>
            <w:sz w:val="24"/>
            <w:szCs w:val="24"/>
            <w:rtl w:val="0"/>
          </w:rPr>
          <w:delText xml:space="preserve">community</w:delText>
        </w:r>
      </w:del>
      <w:r w:rsidDel="00000000" w:rsidR="00000000" w:rsidRPr="00000000">
        <w:rPr>
          <w:rFonts w:ascii="Times New Roman" w:cs="Times New Roman" w:eastAsia="Times New Roman" w:hAnsi="Times New Roman"/>
          <w:b w:val="1"/>
          <w:sz w:val="24"/>
          <w:szCs w:val="24"/>
          <w:rtl w:val="0"/>
        </w:rPr>
        <w:t xml:space="preserve"> across two decades</w:t>
      </w:r>
    </w:p>
    <w:p w:rsidR="00000000" w:rsidDel="00000000" w:rsidP="00000000" w:rsidRDefault="00000000" w:rsidRPr="00000000" w14:paraId="00000002">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Authors: </w:t>
      </w:r>
      <w:r w:rsidDel="00000000" w:rsidR="00000000" w:rsidRPr="00000000">
        <w:rPr>
          <w:rFonts w:ascii="Times New Roman" w:cs="Times New Roman" w:eastAsia="Times New Roman" w:hAnsi="Times New Roman"/>
          <w:sz w:val="24"/>
          <w:szCs w:val="24"/>
          <w:rtl w:val="0"/>
        </w:rPr>
        <w:t xml:space="preserve">David Mittag</w:t>
      </w:r>
      <w:r w:rsidDel="00000000" w:rsidR="00000000" w:rsidRPr="00000000">
        <w:rPr>
          <w:rFonts w:ascii="Times New Roman" w:cs="Times New Roman" w:eastAsia="Times New Roman" w:hAnsi="Times New Roman"/>
          <w:sz w:val="24"/>
          <w:szCs w:val="24"/>
          <w:vertAlign w:val="superscript"/>
          <w:rtl w:val="0"/>
        </w:rPr>
        <w:t xml:space="preserve">1</w:t>
      </w:r>
      <w:r w:rsidDel="00000000" w:rsidR="00000000" w:rsidRPr="00000000">
        <w:rPr>
          <w:rFonts w:ascii="Times New Roman" w:cs="Times New Roman" w:eastAsia="Times New Roman" w:hAnsi="Times New Roman"/>
          <w:sz w:val="24"/>
          <w:szCs w:val="24"/>
          <w:rtl w:val="0"/>
        </w:rPr>
        <w:t xml:space="preserve">, Nathan Jay Baker</w:t>
      </w:r>
      <w:r w:rsidDel="00000000" w:rsidR="00000000" w:rsidRPr="00000000">
        <w:rPr>
          <w:rFonts w:ascii="Times New Roman" w:cs="Times New Roman" w:eastAsia="Times New Roman" w:hAnsi="Times New Roman"/>
          <w:sz w:val="24"/>
          <w:szCs w:val="24"/>
          <w:vertAlign w:val="superscript"/>
          <w:rtl w:val="0"/>
        </w:rPr>
        <w:t xml:space="preserve">2*</w:t>
      </w:r>
      <w:r w:rsidDel="00000000" w:rsidR="00000000" w:rsidRPr="00000000">
        <w:rPr>
          <w:rFonts w:ascii="Times New Roman" w:cs="Times New Roman" w:eastAsia="Times New Roman" w:hAnsi="Times New Roman"/>
          <w:sz w:val="24"/>
          <w:szCs w:val="24"/>
          <w:rtl w:val="0"/>
        </w:rPr>
        <w:t xml:space="preserve">, L</w:t>
      </w:r>
      <w:r w:rsidDel="00000000" w:rsidR="00000000" w:rsidRPr="00000000">
        <w:rPr>
          <w:rFonts w:ascii="Times New Roman" w:cs="Times New Roman" w:eastAsia="Times New Roman" w:hAnsi="Times New Roman"/>
          <w:sz w:val="24"/>
          <w:szCs w:val="24"/>
          <w:rtl w:val="0"/>
        </w:rPr>
        <w:t xml:space="preserve">aura H. Antão</w:t>
      </w:r>
      <w:r w:rsidDel="00000000" w:rsidR="00000000" w:rsidRPr="00000000">
        <w:rPr>
          <w:rFonts w:ascii="Times New Roman" w:cs="Times New Roman" w:eastAsia="Times New Roman" w:hAnsi="Times New Roman"/>
          <w:sz w:val="24"/>
          <w:szCs w:val="24"/>
          <w:vertAlign w:val="superscript"/>
          <w:rtl w:val="0"/>
        </w:rPr>
        <w:t xml:space="preserve">3</w:t>
      </w:r>
      <w:r w:rsidDel="00000000" w:rsidR="00000000" w:rsidRPr="00000000">
        <w:rPr>
          <w:rFonts w:ascii="Times New Roman" w:cs="Times New Roman" w:eastAsia="Times New Roman" w:hAnsi="Times New Roman"/>
          <w:sz w:val="24"/>
          <w:szCs w:val="24"/>
          <w:rtl w:val="0"/>
        </w:rPr>
        <w:t xml:space="preserve">, Lucie Kuczynski</w:t>
      </w:r>
      <w:r w:rsidDel="00000000" w:rsidR="00000000" w:rsidRPr="00000000">
        <w:rPr>
          <w:rFonts w:ascii="Times New Roman" w:cs="Times New Roman" w:eastAsia="Times New Roman" w:hAnsi="Times New Roman"/>
          <w:sz w:val="24"/>
          <w:szCs w:val="24"/>
          <w:vertAlign w:val="superscript"/>
          <w:rtl w:val="0"/>
        </w:rPr>
        <w:t xml:space="preserve">4, 5</w:t>
      </w:r>
      <w:r w:rsidDel="00000000" w:rsidR="00000000" w:rsidRPr="00000000">
        <w:rPr>
          <w:rFonts w:ascii="Times New Roman" w:cs="Times New Roman" w:eastAsia="Times New Roman" w:hAnsi="Times New Roman"/>
          <w:sz w:val="24"/>
          <w:szCs w:val="24"/>
          <w:rtl w:val="0"/>
        </w:rPr>
        <w:t xml:space="preserve">, Peter Haase</w:t>
      </w:r>
      <w:r w:rsidDel="00000000" w:rsidR="00000000" w:rsidRPr="00000000">
        <w:rPr>
          <w:rFonts w:ascii="Times New Roman" w:cs="Times New Roman" w:eastAsia="Times New Roman" w:hAnsi="Times New Roman"/>
          <w:sz w:val="24"/>
          <w:szCs w:val="24"/>
          <w:vertAlign w:val="superscript"/>
          <w:rtl w:val="0"/>
        </w:rPr>
        <w:t xml:space="preserve">1,6</w:t>
      </w:r>
      <w:r w:rsidDel="00000000" w:rsidR="00000000" w:rsidRPr="00000000">
        <w:rPr>
          <w:rFonts w:ascii="Times New Roman" w:cs="Times New Roman" w:eastAsia="Times New Roman" w:hAnsi="Times New Roman"/>
          <w:sz w:val="24"/>
          <w:szCs w:val="24"/>
          <w:rtl w:val="0"/>
        </w:rPr>
        <w:t xml:space="preserve">, Ellen A. R. Welti</w:t>
      </w:r>
      <w:r w:rsidDel="00000000" w:rsidR="00000000" w:rsidRPr="00000000">
        <w:rPr>
          <w:rFonts w:ascii="Times New Roman" w:cs="Times New Roman" w:eastAsia="Times New Roman" w:hAnsi="Times New Roman"/>
          <w:sz w:val="24"/>
          <w:szCs w:val="24"/>
          <w:vertAlign w:val="superscript"/>
          <w:rtl w:val="0"/>
        </w:rPr>
        <w:t xml:space="preserve">1,7</w:t>
      </w:r>
      <w:r w:rsidDel="00000000" w:rsidR="00000000" w:rsidRPr="00000000">
        <w:rPr>
          <w:rtl w:val="0"/>
        </w:rPr>
      </w:r>
    </w:p>
    <w:p w:rsidR="00000000" w:rsidDel="00000000" w:rsidP="00000000" w:rsidRDefault="00000000" w:rsidRPr="00000000" w14:paraId="00000003">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Author Affiliations</w:t>
      </w:r>
    </w:p>
    <w:p w:rsidR="00000000" w:rsidDel="00000000" w:rsidP="00000000" w:rsidRDefault="00000000" w:rsidRPr="00000000" w14:paraId="00000004">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vertAlign w:val="superscript"/>
          <w:rtl w:val="0"/>
        </w:rPr>
        <w:t xml:space="preserve">1 </w:t>
      </w:r>
      <w:r w:rsidDel="00000000" w:rsidR="00000000" w:rsidRPr="00000000">
        <w:rPr>
          <w:rFonts w:ascii="Times New Roman" w:cs="Times New Roman" w:eastAsia="Times New Roman" w:hAnsi="Times New Roman"/>
          <w:sz w:val="24"/>
          <w:szCs w:val="24"/>
          <w:rtl w:val="0"/>
        </w:rPr>
        <w:t xml:space="preserve">Department of River Ecology and Conservation, Senckenberg Research Institute and Natural History Museum Frankfurt, Germany</w:t>
      </w:r>
    </w:p>
    <w:p w:rsidR="00000000" w:rsidDel="00000000" w:rsidP="00000000" w:rsidRDefault="00000000" w:rsidRPr="00000000" w14:paraId="00000005">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vertAlign w:val="superscript"/>
          <w:rtl w:val="0"/>
        </w:rPr>
        <w:t xml:space="preserve">2 </w:t>
      </w:r>
      <w:r w:rsidDel="00000000" w:rsidR="00000000" w:rsidRPr="00000000">
        <w:rPr>
          <w:rFonts w:ascii="Times New Roman" w:cs="Times New Roman" w:eastAsia="Times New Roman" w:hAnsi="Times New Roman"/>
          <w:sz w:val="24"/>
          <w:szCs w:val="24"/>
          <w:rtl w:val="0"/>
        </w:rPr>
        <w:t xml:space="preserve">Institute of Ecology, </w:t>
      </w:r>
      <w:r w:rsidDel="00000000" w:rsidR="00000000" w:rsidRPr="00000000">
        <w:rPr>
          <w:rFonts w:ascii="Times New Roman" w:cs="Times New Roman" w:eastAsia="Times New Roman" w:hAnsi="Times New Roman"/>
          <w:sz w:val="24"/>
          <w:szCs w:val="24"/>
          <w:rtl w:val="0"/>
        </w:rPr>
        <w:t xml:space="preserve">Nature Research Centre, Vilnius, Lithuania</w:t>
      </w:r>
    </w:p>
    <w:p w:rsidR="00000000" w:rsidDel="00000000" w:rsidP="00000000" w:rsidRDefault="00000000" w:rsidRPr="00000000" w14:paraId="00000006">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vertAlign w:val="superscript"/>
          <w:rtl w:val="0"/>
        </w:rPr>
        <w:t xml:space="preserve">3 </w:t>
      </w:r>
      <w:r w:rsidDel="00000000" w:rsidR="00000000" w:rsidRPr="00000000">
        <w:rPr>
          <w:rFonts w:ascii="Times New Roman" w:cs="Times New Roman" w:eastAsia="Times New Roman" w:hAnsi="Times New Roman"/>
          <w:sz w:val="24"/>
          <w:szCs w:val="24"/>
          <w:rtl w:val="0"/>
        </w:rPr>
        <w:t xml:space="preserve">Organismal and Evolutionary Biology Research Programme, Faculty of Biological and Environmental Sciences, University of Helsinki, Helsinki, Finland</w:t>
      </w:r>
    </w:p>
    <w:p w:rsidR="00000000" w:rsidDel="00000000" w:rsidP="00000000" w:rsidRDefault="00000000" w:rsidRPr="00000000" w14:paraId="00000007">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vertAlign w:val="superscript"/>
          <w:rtl w:val="0"/>
        </w:rPr>
        <w:t xml:space="preserve">4</w:t>
      </w:r>
      <w:r w:rsidDel="00000000" w:rsidR="00000000" w:rsidRPr="00000000">
        <w:rPr>
          <w:rFonts w:ascii="Times New Roman" w:cs="Times New Roman" w:eastAsia="Times New Roman" w:hAnsi="Times New Roman"/>
          <w:sz w:val="24"/>
          <w:szCs w:val="24"/>
          <w:rtl w:val="0"/>
        </w:rPr>
        <w:t xml:space="preserve"> Institute of Chemistry and Biology of Marine Environments [ICBM], Carl-Von-Ossietzky University of Oldenburg, Wilhelmshaven, Germany</w:t>
      </w:r>
    </w:p>
    <w:p w:rsidR="00000000" w:rsidDel="00000000" w:rsidP="00000000" w:rsidRDefault="00000000" w:rsidRPr="00000000" w14:paraId="0000000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vertAlign w:val="superscript"/>
          <w:rtl w:val="0"/>
        </w:rPr>
        <w:t xml:space="preserve">5</w:t>
      </w:r>
      <w:r w:rsidDel="00000000" w:rsidR="00000000" w:rsidRPr="00000000">
        <w:rPr>
          <w:rFonts w:ascii="Times New Roman" w:cs="Times New Roman" w:eastAsia="Times New Roman" w:hAnsi="Times New Roman"/>
          <w:rtl w:val="0"/>
        </w:rPr>
        <w:t xml:space="preserve"> UMR ENTROPIE, IRD, IFREMER, CNRS, University of La Reunion, University of New Caledonia, Noumea, New Caledonia</w:t>
      </w:r>
      <w:r w:rsidDel="00000000" w:rsidR="00000000" w:rsidRPr="00000000">
        <w:rPr>
          <w:rtl w:val="0"/>
        </w:rPr>
      </w:r>
    </w:p>
    <w:p w:rsidR="00000000" w:rsidDel="00000000" w:rsidP="00000000" w:rsidRDefault="00000000" w:rsidRPr="00000000" w14:paraId="0000000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vertAlign w:val="superscript"/>
          <w:rtl w:val="0"/>
        </w:rPr>
        <w:t xml:space="preserve">6 </w:t>
      </w:r>
      <w:r w:rsidDel="00000000" w:rsidR="00000000" w:rsidRPr="00000000">
        <w:rPr>
          <w:rFonts w:ascii="Times New Roman" w:cs="Times New Roman" w:eastAsia="Times New Roman" w:hAnsi="Times New Roman"/>
          <w:sz w:val="24"/>
          <w:szCs w:val="24"/>
          <w:rtl w:val="0"/>
        </w:rPr>
        <w:t xml:space="preserve">Faculty of Biology, University of Duisburg-Essen, Germany</w:t>
      </w:r>
    </w:p>
    <w:p w:rsidR="00000000" w:rsidDel="00000000" w:rsidP="00000000" w:rsidRDefault="00000000" w:rsidRPr="00000000" w14:paraId="0000000A">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vertAlign w:val="superscript"/>
          <w:rtl w:val="0"/>
        </w:rPr>
        <w:t xml:space="preserve">7 </w:t>
      </w:r>
      <w:r w:rsidDel="00000000" w:rsidR="00000000" w:rsidRPr="00000000">
        <w:rPr>
          <w:rFonts w:ascii="Times New Roman" w:cs="Times New Roman" w:eastAsia="Times New Roman" w:hAnsi="Times New Roman"/>
          <w:sz w:val="24"/>
          <w:szCs w:val="24"/>
          <w:rtl w:val="0"/>
        </w:rPr>
        <w:t xml:space="preserve">Great Plains Science Program, Conservation Ecology Center, Smithsonian Institution, Bozeman, MT</w:t>
      </w:r>
      <w:r w:rsidDel="00000000" w:rsidR="00000000" w:rsidRPr="00000000">
        <w:rPr>
          <w:rFonts w:ascii="Times New Roman" w:cs="Times New Roman" w:eastAsia="Times New Roman" w:hAnsi="Times New Roman"/>
          <w:sz w:val="24"/>
          <w:szCs w:val="24"/>
          <w:rtl w:val="0"/>
        </w:rPr>
        <w:t xml:space="preserve">, USA</w:t>
      </w:r>
    </w:p>
    <w:p w:rsidR="00000000" w:rsidDel="00000000" w:rsidP="00000000" w:rsidRDefault="00000000" w:rsidRPr="00000000" w14:paraId="0000000B">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C">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vertAlign w:val="superscript"/>
          <w:rtl w:val="0"/>
        </w:rPr>
        <w:t xml:space="preserve">* </w:t>
      </w:r>
      <w:r w:rsidDel="00000000" w:rsidR="00000000" w:rsidRPr="00000000">
        <w:rPr>
          <w:rFonts w:ascii="Times New Roman" w:cs="Times New Roman" w:eastAsia="Times New Roman" w:hAnsi="Times New Roman"/>
          <w:sz w:val="24"/>
          <w:szCs w:val="24"/>
          <w:rtl w:val="0"/>
        </w:rPr>
        <w:t xml:space="preserve">corresponding author: nathan93Baker@gmail.com</w:t>
      </w:r>
    </w:p>
    <w:p w:rsidR="00000000" w:rsidDel="00000000" w:rsidP="00000000" w:rsidRDefault="00000000" w:rsidRPr="00000000" w14:paraId="0000000D">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Keywords:</w:t>
      </w:r>
      <w:r w:rsidDel="00000000" w:rsidR="00000000" w:rsidRPr="00000000">
        <w:rPr>
          <w:rFonts w:ascii="Times New Roman" w:cs="Times New Roman" w:eastAsia="Times New Roman" w:hAnsi="Times New Roman"/>
          <w:sz w:val="24"/>
          <w:szCs w:val="24"/>
          <w:rtl w:val="0"/>
        </w:rPr>
        <w:t xml:space="preserve"> stream, river, long-term, ecology, temperature, insect, global change</w:t>
      </w:r>
      <w:r w:rsidDel="00000000" w:rsidR="00000000" w:rsidRPr="00000000">
        <w:rPr>
          <w:rtl w:val="0"/>
        </w:rPr>
      </w:r>
    </w:p>
    <w:p w:rsidR="00000000" w:rsidDel="00000000" w:rsidP="00000000" w:rsidRDefault="00000000" w:rsidRPr="00000000" w14:paraId="0000000E">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br w:type="page"/>
      </w:r>
      <w:r w:rsidDel="00000000" w:rsidR="00000000" w:rsidRPr="00000000">
        <w:rPr>
          <w:rtl w:val="0"/>
        </w:rPr>
      </w:r>
    </w:p>
    <w:p w:rsidR="00000000" w:rsidDel="00000000" w:rsidP="00000000" w:rsidRDefault="00000000" w:rsidRPr="00000000" w14:paraId="0000000F">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Abstract</w:t>
      </w:r>
    </w:p>
    <w:p w:rsidR="00000000" w:rsidDel="00000000" w:rsidP="00000000" w:rsidRDefault="00000000" w:rsidRPr="00000000" w14:paraId="00000010">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Anthropocene has accelerated </w:t>
      </w:r>
      <w:ins w:author="Laura Antao" w:id="4" w:date="2024-10-17T13:39:03Z">
        <w:r w:rsidDel="00000000" w:rsidR="00000000" w:rsidRPr="00000000">
          <w:rPr>
            <w:rFonts w:ascii="Times New Roman" w:cs="Times New Roman" w:eastAsia="Times New Roman" w:hAnsi="Times New Roman"/>
            <w:sz w:val="24"/>
            <w:szCs w:val="24"/>
            <w:rtl w:val="0"/>
          </w:rPr>
          <w:t xml:space="preserve">changes among species (i.e.</w:t>
        </w:r>
      </w:ins>
      <w:del w:author="Laura Antao" w:id="4" w:date="2024-10-17T13:39:03Z">
        <w:r w:rsidDel="00000000" w:rsidR="00000000" w:rsidRPr="00000000">
          <w:rPr>
            <w:rFonts w:ascii="Times New Roman" w:cs="Times New Roman" w:eastAsia="Times New Roman" w:hAnsi="Times New Roman"/>
            <w:sz w:val="24"/>
            <w:szCs w:val="24"/>
            <w:rtl w:val="0"/>
          </w:rPr>
          <w:delText xml:space="preserve">both species</w:delText>
        </w:r>
      </w:del>
      <w:r w:rsidDel="00000000" w:rsidR="00000000" w:rsidRPr="00000000">
        <w:rPr>
          <w:rFonts w:ascii="Times New Roman" w:cs="Times New Roman" w:eastAsia="Times New Roman" w:hAnsi="Times New Roman"/>
          <w:sz w:val="24"/>
          <w:szCs w:val="24"/>
          <w:rtl w:val="0"/>
        </w:rPr>
        <w:t xml:space="preserve"> turnover</w:t>
      </w:r>
      <w:ins w:author="Laura Antao" w:id="5" w:date="2024-10-17T13:39:25Z">
        <w:r w:rsidDel="00000000" w:rsidR="00000000" w:rsidRPr="00000000">
          <w:rPr>
            <w:rFonts w:ascii="Times New Roman" w:cs="Times New Roman" w:eastAsia="Times New Roman" w:hAnsi="Times New Roman"/>
            <w:sz w:val="24"/>
            <w:szCs w:val="24"/>
            <w:rtl w:val="0"/>
          </w:rPr>
          <w:t xml:space="preserve">)</w:t>
        </w:r>
      </w:ins>
      <w:r w:rsidDel="00000000" w:rsidR="00000000" w:rsidRPr="00000000">
        <w:rPr>
          <w:rFonts w:ascii="Times New Roman" w:cs="Times New Roman" w:eastAsia="Times New Roman" w:hAnsi="Times New Roman"/>
          <w:sz w:val="24"/>
          <w:szCs w:val="24"/>
          <w:rtl w:val="0"/>
        </w:rPr>
        <w:t xml:space="preserve"> </w:t>
      </w:r>
      <w:ins w:author="Laura Antao" w:id="6" w:date="2024-10-17T13:40:03Z">
        <w:r w:rsidDel="00000000" w:rsidR="00000000" w:rsidRPr="00000000">
          <w:rPr>
            <w:rFonts w:ascii="Times New Roman" w:cs="Times New Roman" w:eastAsia="Times New Roman" w:hAnsi="Times New Roman"/>
            <w:sz w:val="24"/>
            <w:szCs w:val="24"/>
            <w:rtl w:val="0"/>
          </w:rPr>
          <w:t xml:space="preserve">as well as within species</w:t>
        </w:r>
      </w:ins>
      <w:del w:author="Laura Antao" w:id="6" w:date="2024-10-17T13:40:03Z">
        <w:r w:rsidDel="00000000" w:rsidR="00000000" w:rsidRPr="00000000">
          <w:rPr>
            <w:rFonts w:ascii="Times New Roman" w:cs="Times New Roman" w:eastAsia="Times New Roman" w:hAnsi="Times New Roman"/>
            <w:sz w:val="24"/>
            <w:szCs w:val="24"/>
            <w:rtl w:val="0"/>
          </w:rPr>
          <w:delText xml:space="preserve">and</w:delText>
        </w:r>
      </w:del>
      <w:r w:rsidDel="00000000" w:rsidR="00000000" w:rsidRPr="00000000">
        <w:rPr>
          <w:rFonts w:ascii="Times New Roman" w:cs="Times New Roman" w:eastAsia="Times New Roman" w:hAnsi="Times New Roman"/>
          <w:sz w:val="24"/>
          <w:szCs w:val="24"/>
          <w:rtl w:val="0"/>
        </w:rPr>
        <w:t xml:space="preserve"> </w:t>
      </w:r>
      <w:del w:author="Laura Antao" w:id="7" w:date="2024-10-17T13:40:36Z">
        <w:r w:rsidDel="00000000" w:rsidR="00000000" w:rsidRPr="00000000">
          <w:rPr>
            <w:rFonts w:ascii="Times New Roman" w:cs="Times New Roman" w:eastAsia="Times New Roman" w:hAnsi="Times New Roman"/>
            <w:sz w:val="24"/>
            <w:szCs w:val="24"/>
            <w:rtl w:val="0"/>
          </w:rPr>
          <w:delText xml:space="preserve">rates of </w:delText>
        </w:r>
        <w:commentRangeStart w:id="0"/>
        <w:r w:rsidDel="00000000" w:rsidR="00000000" w:rsidRPr="00000000">
          <w:rPr>
            <w:rFonts w:ascii="Times New Roman" w:cs="Times New Roman" w:eastAsia="Times New Roman" w:hAnsi="Times New Roman"/>
            <w:sz w:val="24"/>
            <w:szCs w:val="24"/>
            <w:rtl w:val="0"/>
          </w:rPr>
          <w:delText xml:space="preserve">intraspecific change</w:delText>
        </w:r>
        <w:commentRangeEnd w:id="0"/>
        <w:r w:rsidDel="00000000" w:rsidR="00000000" w:rsidRPr="00000000">
          <w:commentReference w:id="0"/>
        </w:r>
        <w:r w:rsidDel="00000000" w:rsidR="00000000" w:rsidRPr="00000000">
          <w:rPr>
            <w:rFonts w:ascii="Times New Roman" w:cs="Times New Roman" w:eastAsia="Times New Roman" w:hAnsi="Times New Roman"/>
            <w:sz w:val="24"/>
            <w:szCs w:val="24"/>
            <w:rtl w:val="0"/>
          </w:rPr>
          <w:delText xml:space="preserve"> </w:delText>
        </w:r>
      </w:del>
      <w:r w:rsidDel="00000000" w:rsidR="00000000" w:rsidRPr="00000000">
        <w:rPr>
          <w:rFonts w:ascii="Times New Roman" w:cs="Times New Roman" w:eastAsia="Times New Roman" w:hAnsi="Times New Roman"/>
          <w:sz w:val="24"/>
          <w:szCs w:val="24"/>
          <w:rtl w:val="0"/>
        </w:rPr>
        <w:t xml:space="preserve">globally, likely altering the functional trait composition of ecological communities. Body size is expected to decline with </w:t>
      </w:r>
      <w:ins w:author="Peter Haase" w:id="8" w:date="2024-10-16T07:34:40Z">
        <w:r w:rsidDel="00000000" w:rsidR="00000000" w:rsidRPr="00000000">
          <w:rPr>
            <w:rFonts w:ascii="Times New Roman" w:cs="Times New Roman" w:eastAsia="Times New Roman" w:hAnsi="Times New Roman"/>
            <w:sz w:val="24"/>
            <w:szCs w:val="24"/>
            <w:rtl w:val="0"/>
          </w:rPr>
          <w:t xml:space="preserve">climate warming</w:t>
        </w:r>
      </w:ins>
      <w:del w:author="Peter Haase" w:id="8" w:date="2024-10-16T07:34:40Z">
        <w:r w:rsidDel="00000000" w:rsidR="00000000" w:rsidRPr="00000000">
          <w:rPr>
            <w:rFonts w:ascii="Times New Roman" w:cs="Times New Roman" w:eastAsia="Times New Roman" w:hAnsi="Times New Roman"/>
            <w:sz w:val="24"/>
            <w:szCs w:val="24"/>
            <w:rtl w:val="0"/>
          </w:rPr>
          <w:delText xml:space="preserve">rising temperatures</w:delText>
        </w:r>
      </w:del>
      <w:r w:rsidDel="00000000" w:rsidR="00000000" w:rsidRPr="00000000">
        <w:rPr>
          <w:rFonts w:ascii="Times New Roman" w:cs="Times New Roman" w:eastAsia="Times New Roman" w:hAnsi="Times New Roman"/>
          <w:sz w:val="24"/>
          <w:szCs w:val="24"/>
          <w:rtl w:val="0"/>
        </w:rPr>
        <w:t xml:space="preserve">, with implications for ecosystem</w:t>
      </w:r>
      <w:ins w:author="Laura Antao" w:id="9" w:date="2024-10-17T13:43:03Z">
        <w:r w:rsidDel="00000000" w:rsidR="00000000" w:rsidRPr="00000000">
          <w:rPr>
            <w:rFonts w:ascii="Times New Roman" w:cs="Times New Roman" w:eastAsia="Times New Roman" w:hAnsi="Times New Roman"/>
            <w:sz w:val="24"/>
            <w:szCs w:val="24"/>
            <w:rtl w:val="0"/>
          </w:rPr>
          <w:t xml:space="preserve">s’</w:t>
        </w:r>
      </w:ins>
      <w:r w:rsidDel="00000000" w:rsidR="00000000" w:rsidRPr="00000000">
        <w:rPr>
          <w:rFonts w:ascii="Times New Roman" w:cs="Times New Roman" w:eastAsia="Times New Roman" w:hAnsi="Times New Roman"/>
          <w:sz w:val="24"/>
          <w:szCs w:val="24"/>
          <w:rtl w:val="0"/>
        </w:rPr>
        <w:t xml:space="preserve"> </w:t>
      </w:r>
      <w:ins w:author="Laura Antao" w:id="10" w:date="2024-10-17T13:42:38Z">
        <w:r w:rsidDel="00000000" w:rsidR="00000000" w:rsidRPr="00000000">
          <w:rPr>
            <w:rFonts w:ascii="Times New Roman" w:cs="Times New Roman" w:eastAsia="Times New Roman" w:hAnsi="Times New Roman"/>
            <w:sz w:val="24"/>
            <w:szCs w:val="24"/>
            <w:rtl w:val="0"/>
          </w:rPr>
          <w:t xml:space="preserve">structure and </w:t>
        </w:r>
        <w:r w:rsidDel="00000000" w:rsidR="00000000" w:rsidRPr="00000000">
          <w:rPr>
            <w:rFonts w:ascii="Times New Roman" w:cs="Times New Roman" w:eastAsia="Times New Roman" w:hAnsi="Times New Roman"/>
            <w:sz w:val="24"/>
            <w:szCs w:val="24"/>
            <w:rtl w:val="0"/>
          </w:rPr>
          <w:t xml:space="preserve">functioning</w:t>
        </w:r>
        <w:r w:rsidDel="00000000" w:rsidR="00000000" w:rsidRPr="00000000">
          <w:rPr>
            <w:rFonts w:ascii="Times New Roman" w:cs="Times New Roman" w:eastAsia="Times New Roman" w:hAnsi="Times New Roman"/>
            <w:sz w:val="24"/>
            <w:szCs w:val="24"/>
            <w:rtl w:val="0"/>
          </w:rPr>
          <w:t xml:space="preserve">, such as </w:t>
        </w:r>
      </w:ins>
      <w:commentRangeStart w:id="1"/>
      <w:r w:rsidDel="00000000" w:rsidR="00000000" w:rsidRPr="00000000">
        <w:rPr>
          <w:rFonts w:ascii="Times New Roman" w:cs="Times New Roman" w:eastAsia="Times New Roman" w:hAnsi="Times New Roman"/>
          <w:sz w:val="24"/>
          <w:szCs w:val="24"/>
          <w:rtl w:val="0"/>
        </w:rPr>
        <w:t xml:space="preserve">production</w:t>
      </w:r>
      <w:commentRangeEnd w:id="1"/>
      <w:r w:rsidDel="00000000" w:rsidR="00000000" w:rsidRPr="00000000">
        <w:commentReference w:id="1"/>
      </w:r>
      <w:r w:rsidDel="00000000" w:rsidR="00000000" w:rsidRPr="00000000">
        <w:rPr>
          <w:rFonts w:ascii="Times New Roman" w:cs="Times New Roman" w:eastAsia="Times New Roman" w:hAnsi="Times New Roman"/>
          <w:sz w:val="24"/>
          <w:szCs w:val="24"/>
          <w:rtl w:val="0"/>
        </w:rPr>
        <w:t xml:space="preserve">, resource use, and food provisioning for predators. To test for </w:t>
      </w:r>
      <w:ins w:author="Laura Antao" w:id="11" w:date="2024-10-17T13:43:43Z">
        <w:r w:rsidDel="00000000" w:rsidR="00000000" w:rsidRPr="00000000">
          <w:rPr>
            <w:rFonts w:ascii="Times New Roman" w:cs="Times New Roman" w:eastAsia="Times New Roman" w:hAnsi="Times New Roman"/>
            <w:sz w:val="24"/>
            <w:szCs w:val="24"/>
            <w:rtl w:val="0"/>
          </w:rPr>
          <w:t xml:space="preserve">temporal </w:t>
        </w:r>
      </w:ins>
      <w:r w:rsidDel="00000000" w:rsidR="00000000" w:rsidRPr="00000000">
        <w:rPr>
          <w:rFonts w:ascii="Times New Roman" w:cs="Times New Roman" w:eastAsia="Times New Roman" w:hAnsi="Times New Roman"/>
          <w:sz w:val="24"/>
          <w:szCs w:val="24"/>
          <w:rtl w:val="0"/>
        </w:rPr>
        <w:t xml:space="preserve">changes in body size</w:t>
      </w:r>
      <w:del w:author="Laura Antao" w:id="12" w:date="2024-10-18T13:22:54Z">
        <w:r w:rsidDel="00000000" w:rsidR="00000000" w:rsidRPr="00000000">
          <w:rPr>
            <w:rFonts w:ascii="Times New Roman" w:cs="Times New Roman" w:eastAsia="Times New Roman" w:hAnsi="Times New Roman"/>
            <w:sz w:val="24"/>
            <w:szCs w:val="24"/>
            <w:rtl w:val="0"/>
          </w:rPr>
          <w:delText xml:space="preserve"> both over time and with water temperature</w:delText>
        </w:r>
      </w:del>
      <w:r w:rsidDel="00000000" w:rsidR="00000000" w:rsidRPr="00000000">
        <w:rPr>
          <w:rFonts w:ascii="Times New Roman" w:cs="Times New Roman" w:eastAsia="Times New Roman" w:hAnsi="Times New Roman"/>
          <w:sz w:val="24"/>
          <w:szCs w:val="24"/>
          <w:rtl w:val="0"/>
        </w:rPr>
        <w:t xml:space="preserve">, we measured </w:t>
      </w:r>
      <w:del w:author="Laura Antao" w:id="13" w:date="2024-10-17T14:09:36Z">
        <w:commentRangeStart w:id="2"/>
        <w:commentRangeStart w:id="3"/>
        <w:r w:rsidDel="00000000" w:rsidR="00000000" w:rsidRPr="00000000">
          <w:rPr>
            <w:rFonts w:ascii="Times New Roman" w:cs="Times New Roman" w:eastAsia="Times New Roman" w:hAnsi="Times New Roman"/>
            <w:sz w:val="24"/>
            <w:szCs w:val="24"/>
            <w:rtl w:val="0"/>
          </w:rPr>
          <w:delText xml:space="preserve">intraspecific </w:delText>
        </w:r>
      </w:del>
      <w:r w:rsidDel="00000000" w:rsidR="00000000" w:rsidRPr="00000000">
        <w:rPr>
          <w:rFonts w:ascii="Times New Roman" w:cs="Times New Roman" w:eastAsia="Times New Roman" w:hAnsi="Times New Roman"/>
          <w:sz w:val="24"/>
          <w:szCs w:val="24"/>
          <w:rtl w:val="0"/>
        </w:rPr>
        <w:t xml:space="preserve">body sizes</w:t>
      </w:r>
      <w:commentRangeEnd w:id="2"/>
      <w:r w:rsidDel="00000000" w:rsidR="00000000" w:rsidRPr="00000000">
        <w:commentReference w:id="2"/>
      </w:r>
      <w:commentRangeEnd w:id="3"/>
      <w:r w:rsidDel="00000000" w:rsidR="00000000" w:rsidRPr="00000000">
        <w:commentReference w:id="3"/>
      </w:r>
      <w:r w:rsidDel="00000000" w:rsidR="00000000" w:rsidRPr="00000000">
        <w:rPr>
          <w:rFonts w:ascii="Times New Roman" w:cs="Times New Roman" w:eastAsia="Times New Roman" w:hAnsi="Times New Roman"/>
          <w:sz w:val="24"/>
          <w:szCs w:val="24"/>
          <w:rtl w:val="0"/>
        </w:rPr>
        <w:t xml:space="preserve"> for nine common macroinvertebrate </w:t>
      </w:r>
      <w:ins w:author="Peter Haase" w:id="14" w:date="2024-10-14T10:17:21Z">
        <w:r w:rsidDel="00000000" w:rsidR="00000000" w:rsidRPr="00000000">
          <w:rPr>
            <w:rFonts w:ascii="Times New Roman" w:cs="Times New Roman" w:eastAsia="Times New Roman" w:hAnsi="Times New Roman"/>
            <w:sz w:val="24"/>
            <w:szCs w:val="24"/>
            <w:rtl w:val="0"/>
          </w:rPr>
          <w:t xml:space="preserve">species representing different taxonomic orders and classes</w:t>
        </w:r>
      </w:ins>
      <w:del w:author="Peter Haase" w:id="14" w:date="2024-10-14T10:17:21Z">
        <w:r w:rsidDel="00000000" w:rsidR="00000000" w:rsidRPr="00000000">
          <w:rPr>
            <w:rFonts w:ascii="Times New Roman" w:cs="Times New Roman" w:eastAsia="Times New Roman" w:hAnsi="Times New Roman"/>
            <w:sz w:val="24"/>
            <w:szCs w:val="24"/>
            <w:rtl w:val="0"/>
          </w:rPr>
          <w:delText xml:space="preserve">taxa</w:delText>
        </w:r>
      </w:del>
      <w:r w:rsidDel="00000000" w:rsidR="00000000" w:rsidRPr="00000000">
        <w:rPr>
          <w:rFonts w:ascii="Times New Roman" w:cs="Times New Roman" w:eastAsia="Times New Roman" w:hAnsi="Times New Roman"/>
          <w:sz w:val="24"/>
          <w:szCs w:val="24"/>
          <w:rtl w:val="0"/>
        </w:rPr>
        <w:t xml:space="preserve"> in </w:t>
      </w:r>
      <w:commentRangeStart w:id="4"/>
      <w:r w:rsidDel="00000000" w:rsidR="00000000" w:rsidRPr="00000000">
        <w:rPr>
          <w:rFonts w:ascii="Times New Roman" w:cs="Times New Roman" w:eastAsia="Times New Roman" w:hAnsi="Times New Roman"/>
          <w:sz w:val="24"/>
          <w:szCs w:val="24"/>
          <w:rtl w:val="0"/>
        </w:rPr>
        <w:t xml:space="preserve">four </w:t>
      </w:r>
      <w:commentRangeEnd w:id="4"/>
      <w:r w:rsidDel="00000000" w:rsidR="00000000" w:rsidRPr="00000000">
        <w:commentReference w:id="4"/>
      </w:r>
      <w:r w:rsidDel="00000000" w:rsidR="00000000" w:rsidRPr="00000000">
        <w:rPr>
          <w:rFonts w:ascii="Times New Roman" w:cs="Times New Roman" w:eastAsia="Times New Roman" w:hAnsi="Times New Roman"/>
          <w:sz w:val="24"/>
          <w:szCs w:val="24"/>
          <w:rtl w:val="0"/>
        </w:rPr>
        <w:t xml:space="preserve">German streams </w:t>
      </w:r>
      <w:ins w:author="Peter Haase" w:id="15" w:date="2024-10-14T10:18:01Z">
        <w:r w:rsidDel="00000000" w:rsidR="00000000" w:rsidRPr="00000000">
          <w:rPr>
            <w:rFonts w:ascii="Times New Roman" w:cs="Times New Roman" w:eastAsia="Times New Roman" w:hAnsi="Times New Roman"/>
            <w:sz w:val="24"/>
            <w:szCs w:val="24"/>
            <w:rtl w:val="0"/>
          </w:rPr>
          <w:t xml:space="preserve">belonging to the eLTER site Rhine-Main-Observatory </w:t>
        </w:r>
      </w:ins>
      <w:ins w:author="Laura Antao" w:id="16" w:date="2024-10-18T13:21:39Z">
        <w:r w:rsidDel="00000000" w:rsidR="00000000" w:rsidRPr="00000000">
          <w:rPr>
            <w:rFonts w:ascii="Times New Roman" w:cs="Times New Roman" w:eastAsia="Times New Roman" w:hAnsi="Times New Roman"/>
            <w:sz w:val="24"/>
            <w:szCs w:val="24"/>
            <w:rtl w:val="0"/>
          </w:rPr>
          <w:t xml:space="preserve">sampled </w:t>
        </w:r>
      </w:ins>
      <w:r w:rsidDel="00000000" w:rsidR="00000000" w:rsidRPr="00000000">
        <w:rPr>
          <w:rFonts w:ascii="Times New Roman" w:cs="Times New Roman" w:eastAsia="Times New Roman" w:hAnsi="Times New Roman"/>
          <w:sz w:val="24"/>
          <w:szCs w:val="24"/>
          <w:rtl w:val="0"/>
        </w:rPr>
        <w:t xml:space="preserve">between 2001 and 2019. We </w:t>
      </w:r>
      <w:del w:author="Laura Antao" w:id="17" w:date="2024-10-17T14:10:20Z">
        <w:r w:rsidDel="00000000" w:rsidR="00000000" w:rsidRPr="00000000">
          <w:rPr>
            <w:rFonts w:ascii="Times New Roman" w:cs="Times New Roman" w:eastAsia="Times New Roman" w:hAnsi="Times New Roman"/>
            <w:sz w:val="24"/>
            <w:szCs w:val="24"/>
            <w:rtl w:val="0"/>
          </w:rPr>
          <w:delText xml:space="preserve">further </w:delText>
        </w:r>
      </w:del>
      <w:r w:rsidDel="00000000" w:rsidR="00000000" w:rsidRPr="00000000">
        <w:rPr>
          <w:rFonts w:ascii="Times New Roman" w:cs="Times New Roman" w:eastAsia="Times New Roman" w:hAnsi="Times New Roman"/>
          <w:sz w:val="24"/>
          <w:szCs w:val="24"/>
          <w:rtl w:val="0"/>
        </w:rPr>
        <w:t xml:space="preserve">examined both inter</w:t>
      </w:r>
      <w:ins w:author="Laura Antao" w:id="18" w:date="2024-10-17T14:10:26Z">
        <w:r w:rsidDel="00000000" w:rsidR="00000000" w:rsidRPr="00000000">
          <w:rPr>
            <w:rFonts w:ascii="Times New Roman" w:cs="Times New Roman" w:eastAsia="Times New Roman" w:hAnsi="Times New Roman"/>
            <w:sz w:val="24"/>
            <w:szCs w:val="24"/>
            <w:rtl w:val="0"/>
          </w:rPr>
          <w:t xml:space="preserve">- and intra</w:t>
        </w:r>
      </w:ins>
      <w:r w:rsidDel="00000000" w:rsidR="00000000" w:rsidRPr="00000000">
        <w:rPr>
          <w:rFonts w:ascii="Times New Roman" w:cs="Times New Roman" w:eastAsia="Times New Roman" w:hAnsi="Times New Roman"/>
          <w:sz w:val="24"/>
          <w:szCs w:val="24"/>
          <w:rtl w:val="0"/>
        </w:rPr>
        <w:t xml:space="preserve">specific body size shifts</w:t>
      </w:r>
      <w:ins w:author="Laura Antao" w:id="12" w:date="2024-10-18T13:22:54Z">
        <w:r w:rsidDel="00000000" w:rsidR="00000000" w:rsidRPr="00000000">
          <w:rPr>
            <w:rFonts w:ascii="Times New Roman" w:cs="Times New Roman" w:eastAsia="Times New Roman" w:hAnsi="Times New Roman"/>
            <w:sz w:val="24"/>
            <w:szCs w:val="24"/>
            <w:rtl w:val="0"/>
          </w:rPr>
          <w:t xml:space="preserve"> over time and with water temperature</w:t>
        </w:r>
      </w:ins>
      <w:del w:author="Laura Antao" w:id="19" w:date="2024-10-17T14:10:36Z">
        <w:r w:rsidDel="00000000" w:rsidR="00000000" w:rsidRPr="00000000">
          <w:rPr>
            <w:rFonts w:ascii="Times New Roman" w:cs="Times New Roman" w:eastAsia="Times New Roman" w:hAnsi="Times New Roman"/>
            <w:sz w:val="24"/>
            <w:szCs w:val="24"/>
            <w:rtl w:val="0"/>
          </w:rPr>
          <w:delText xml:space="preserve"> of </w:delText>
        </w:r>
        <w:commentRangeStart w:id="5"/>
        <w:r w:rsidDel="00000000" w:rsidR="00000000" w:rsidRPr="00000000">
          <w:rPr>
            <w:rFonts w:ascii="Times New Roman" w:cs="Times New Roman" w:eastAsia="Times New Roman" w:hAnsi="Times New Roman"/>
            <w:sz w:val="24"/>
            <w:szCs w:val="24"/>
            <w:rtl w:val="0"/>
          </w:rPr>
          <w:delText xml:space="preserve">macroinvertebrate communities</w:delText>
        </w:r>
      </w:del>
      <w:commentRangeEnd w:id="5"/>
      <w:r w:rsidDel="00000000" w:rsidR="00000000" w:rsidRPr="00000000">
        <w:commentReference w:id="5"/>
      </w:r>
      <w:r w:rsidDel="00000000" w:rsidR="00000000" w:rsidRPr="00000000">
        <w:rPr>
          <w:rFonts w:ascii="Times New Roman" w:cs="Times New Roman" w:eastAsia="Times New Roman" w:hAnsi="Times New Roman"/>
          <w:sz w:val="24"/>
          <w:szCs w:val="24"/>
          <w:rtl w:val="0"/>
        </w:rPr>
        <w:t xml:space="preserve">, and </w:t>
      </w:r>
      <w:ins w:author="Laura Antao" w:id="20" w:date="2024-10-17T14:10:48Z">
        <w:r w:rsidDel="00000000" w:rsidR="00000000" w:rsidRPr="00000000">
          <w:rPr>
            <w:rFonts w:ascii="Times New Roman" w:cs="Times New Roman" w:eastAsia="Times New Roman" w:hAnsi="Times New Roman"/>
            <w:sz w:val="24"/>
            <w:szCs w:val="24"/>
            <w:rtl w:val="0"/>
          </w:rPr>
          <w:t xml:space="preserve">also assessed </w:t>
        </w:r>
      </w:ins>
      <w:r w:rsidDel="00000000" w:rsidR="00000000" w:rsidRPr="00000000">
        <w:rPr>
          <w:rFonts w:ascii="Times New Roman" w:cs="Times New Roman" w:eastAsia="Times New Roman" w:hAnsi="Times New Roman"/>
          <w:sz w:val="24"/>
          <w:szCs w:val="24"/>
          <w:rtl w:val="0"/>
        </w:rPr>
        <w:t xml:space="preserve">the relationship between a given taxa’s body size and its abundance </w:t>
      </w:r>
      <w:ins w:author="Laura Antao" w:id="21" w:date="2024-10-18T13:25:05Z">
        <w:r w:rsidDel="00000000" w:rsidR="00000000" w:rsidRPr="00000000">
          <w:rPr>
            <w:rFonts w:ascii="Times New Roman" w:cs="Times New Roman" w:eastAsia="Times New Roman" w:hAnsi="Times New Roman"/>
            <w:sz w:val="24"/>
            <w:szCs w:val="24"/>
            <w:rtl w:val="0"/>
          </w:rPr>
          <w:t xml:space="preserve">temporal</w:t>
        </w:r>
        <w:r w:rsidDel="00000000" w:rsidR="00000000" w:rsidRPr="00000000">
          <w:rPr>
            <w:rFonts w:ascii="Times New Roman" w:cs="Times New Roman" w:eastAsia="Times New Roman" w:hAnsi="Times New Roman"/>
            <w:sz w:val="24"/>
            <w:szCs w:val="24"/>
            <w:rtl w:val="0"/>
          </w:rPr>
          <w:t xml:space="preserve"> </w:t>
        </w:r>
      </w:ins>
      <w:r w:rsidDel="00000000" w:rsidR="00000000" w:rsidRPr="00000000">
        <w:rPr>
          <w:rFonts w:ascii="Times New Roman" w:cs="Times New Roman" w:eastAsia="Times New Roman" w:hAnsi="Times New Roman"/>
          <w:sz w:val="24"/>
          <w:szCs w:val="24"/>
          <w:rtl w:val="0"/>
        </w:rPr>
        <w:t xml:space="preserve">trends </w:t>
      </w:r>
      <w:del w:author="Laura Antao" w:id="22" w:date="2024-10-18T13:25:13Z">
        <w:r w:rsidDel="00000000" w:rsidR="00000000" w:rsidRPr="00000000">
          <w:rPr>
            <w:rFonts w:ascii="Times New Roman" w:cs="Times New Roman" w:eastAsia="Times New Roman" w:hAnsi="Times New Roman"/>
            <w:sz w:val="24"/>
            <w:szCs w:val="24"/>
            <w:rtl w:val="0"/>
          </w:rPr>
          <w:delText xml:space="preserve">over time </w:delText>
        </w:r>
      </w:del>
      <w:r w:rsidDel="00000000" w:rsidR="00000000" w:rsidRPr="00000000">
        <w:rPr>
          <w:rFonts w:ascii="Times New Roman" w:cs="Times New Roman" w:eastAsia="Times New Roman" w:hAnsi="Times New Roman"/>
          <w:sz w:val="24"/>
          <w:szCs w:val="24"/>
          <w:rtl w:val="0"/>
        </w:rPr>
        <w:t xml:space="preserve">within the four streams.</w:t>
      </w:r>
      <w:del w:author="Laura Antao" w:id="23" w:date="2024-10-18T13:25:43Z">
        <w:r w:rsidDel="00000000" w:rsidR="00000000" w:rsidRPr="00000000">
          <w:rPr>
            <w:rFonts w:ascii="Times New Roman" w:cs="Times New Roman" w:eastAsia="Times New Roman" w:hAnsi="Times New Roman"/>
            <w:sz w:val="24"/>
            <w:szCs w:val="24"/>
            <w:rtl w:val="0"/>
          </w:rPr>
          <w:delText xml:space="preserve"> Intraspecifically,</w:delText>
        </w:r>
      </w:del>
      <w:r w:rsidDel="00000000" w:rsidR="00000000" w:rsidRPr="00000000">
        <w:rPr>
          <w:rFonts w:ascii="Times New Roman" w:cs="Times New Roman" w:eastAsia="Times New Roman" w:hAnsi="Times New Roman"/>
          <w:sz w:val="24"/>
          <w:szCs w:val="24"/>
          <w:rtl w:val="0"/>
        </w:rPr>
        <w:t xml:space="preserve"> </w:t>
      </w:r>
      <w:ins w:author="Laura Antao" w:id="24" w:date="2024-10-17T14:11:45Z">
        <w:r w:rsidDel="00000000" w:rsidR="00000000" w:rsidRPr="00000000">
          <w:rPr>
            <w:rFonts w:ascii="Times New Roman" w:cs="Times New Roman" w:eastAsia="Times New Roman" w:hAnsi="Times New Roman"/>
            <w:sz w:val="24"/>
            <w:szCs w:val="24"/>
            <w:rtl w:val="0"/>
          </w:rPr>
          <w:t xml:space="preserve">There was</w:t>
        </w:r>
      </w:ins>
      <w:del w:author="Laura Antao" w:id="24" w:date="2024-10-17T14:11:45Z">
        <w:r w:rsidDel="00000000" w:rsidR="00000000" w:rsidRPr="00000000">
          <w:rPr>
            <w:rFonts w:ascii="Times New Roman" w:cs="Times New Roman" w:eastAsia="Times New Roman" w:hAnsi="Times New Roman"/>
            <w:sz w:val="24"/>
            <w:szCs w:val="24"/>
            <w:rtl w:val="0"/>
          </w:rPr>
          <w:delText xml:space="preserve">taxa exhibited</w:delText>
        </w:r>
      </w:del>
      <w:r w:rsidDel="00000000" w:rsidR="00000000" w:rsidRPr="00000000">
        <w:rPr>
          <w:rFonts w:ascii="Times New Roman" w:cs="Times New Roman" w:eastAsia="Times New Roman" w:hAnsi="Times New Roman"/>
          <w:sz w:val="24"/>
          <w:szCs w:val="24"/>
          <w:rtl w:val="0"/>
        </w:rPr>
        <w:t xml:space="preserve"> high variability in </w:t>
      </w:r>
      <w:ins w:author="Laura Antao" w:id="25" w:date="2024-10-18T13:25:38Z">
        <w:r w:rsidDel="00000000" w:rsidR="00000000" w:rsidRPr="00000000">
          <w:rPr>
            <w:rFonts w:ascii="Times New Roman" w:cs="Times New Roman" w:eastAsia="Times New Roman" w:hAnsi="Times New Roman"/>
            <w:sz w:val="24"/>
            <w:szCs w:val="24"/>
            <w:rtl w:val="0"/>
          </w:rPr>
          <w:t xml:space="preserve">intraspecific</w:t>
        </w:r>
        <w:r w:rsidDel="00000000" w:rsidR="00000000" w:rsidRPr="00000000">
          <w:rPr>
            <w:rFonts w:ascii="Times New Roman" w:cs="Times New Roman" w:eastAsia="Times New Roman" w:hAnsi="Times New Roman"/>
            <w:sz w:val="24"/>
            <w:szCs w:val="24"/>
            <w:rtl w:val="0"/>
          </w:rPr>
          <w:t xml:space="preserve"> </w:t>
        </w:r>
      </w:ins>
      <w:r w:rsidDel="00000000" w:rsidR="00000000" w:rsidRPr="00000000">
        <w:rPr>
          <w:rFonts w:ascii="Times New Roman" w:cs="Times New Roman" w:eastAsia="Times New Roman" w:hAnsi="Times New Roman"/>
          <w:sz w:val="24"/>
          <w:szCs w:val="24"/>
          <w:rtl w:val="0"/>
        </w:rPr>
        <w:t xml:space="preserve">changes in body size over time</w:t>
      </w:r>
      <w:ins w:author="Laura Antao" w:id="26" w:date="2024-10-17T13:54:34Z">
        <w:r w:rsidDel="00000000" w:rsidR="00000000" w:rsidRPr="00000000">
          <w:rPr>
            <w:rFonts w:ascii="Times New Roman" w:cs="Times New Roman" w:eastAsia="Times New Roman" w:hAnsi="Times New Roman"/>
            <w:sz w:val="24"/>
            <w:szCs w:val="24"/>
            <w:rtl w:val="0"/>
          </w:rPr>
          <w:t xml:space="preserve">, and</w:t>
        </w:r>
      </w:ins>
      <w:del w:author="Laura Antao" w:id="26" w:date="2024-10-17T13:54:34Z">
        <w:r w:rsidDel="00000000" w:rsidR="00000000" w:rsidRPr="00000000">
          <w:rPr>
            <w:rFonts w:ascii="Times New Roman" w:cs="Times New Roman" w:eastAsia="Times New Roman" w:hAnsi="Times New Roman"/>
            <w:sz w:val="24"/>
            <w:szCs w:val="24"/>
            <w:rtl w:val="0"/>
          </w:rPr>
          <w:delText xml:space="preserve"> but</w:delText>
        </w:r>
      </w:del>
      <w:r w:rsidDel="00000000" w:rsidR="00000000" w:rsidRPr="00000000">
        <w:rPr>
          <w:rFonts w:ascii="Times New Roman" w:cs="Times New Roman" w:eastAsia="Times New Roman" w:hAnsi="Times New Roman"/>
          <w:sz w:val="24"/>
          <w:szCs w:val="24"/>
          <w:rtl w:val="0"/>
        </w:rPr>
        <w:t xml:space="preserve"> temperature was not a strong predictor of these </w:t>
      </w:r>
      <w:ins w:author="Laura Antao" w:id="27" w:date="2024-10-17T13:54:42Z">
        <w:r w:rsidDel="00000000" w:rsidR="00000000" w:rsidRPr="00000000">
          <w:rPr>
            <w:rFonts w:ascii="Times New Roman" w:cs="Times New Roman" w:eastAsia="Times New Roman" w:hAnsi="Times New Roman"/>
            <w:sz w:val="24"/>
            <w:szCs w:val="24"/>
            <w:rtl w:val="0"/>
          </w:rPr>
          <w:t xml:space="preserve">trends</w:t>
        </w:r>
      </w:ins>
      <w:del w:author="Laura Antao" w:id="27" w:date="2024-10-17T13:54:42Z">
        <w:r w:rsidDel="00000000" w:rsidR="00000000" w:rsidRPr="00000000">
          <w:rPr>
            <w:rFonts w:ascii="Times New Roman" w:cs="Times New Roman" w:eastAsia="Times New Roman" w:hAnsi="Times New Roman"/>
            <w:sz w:val="24"/>
            <w:szCs w:val="24"/>
            <w:rtl w:val="0"/>
          </w:rPr>
          <w:delText xml:space="preserve">patterns</w:delText>
        </w:r>
      </w:del>
      <w:r w:rsidDel="00000000" w:rsidR="00000000" w:rsidRPr="00000000">
        <w:rPr>
          <w:rFonts w:ascii="Times New Roman" w:cs="Times New Roman" w:eastAsia="Times New Roman" w:hAnsi="Times New Roman"/>
          <w:sz w:val="24"/>
          <w:szCs w:val="24"/>
          <w:rtl w:val="0"/>
        </w:rPr>
        <w:t xml:space="preserve">. </w:t>
      </w:r>
      <w:ins w:author="Laura Antao" w:id="28" w:date="2024-10-17T13:54:48Z">
        <w:r w:rsidDel="00000000" w:rsidR="00000000" w:rsidRPr="00000000">
          <w:rPr>
            <w:rFonts w:ascii="Times New Roman" w:cs="Times New Roman" w:eastAsia="Times New Roman" w:hAnsi="Times New Roman"/>
            <w:sz w:val="24"/>
            <w:szCs w:val="24"/>
            <w:rtl w:val="0"/>
          </w:rPr>
          <w:t xml:space="preserve">In contrast</w:t>
        </w:r>
        <w:del w:author="Laura Antao" w:id="28" w:date="2024-10-17T13:54:48Z">
          <w:r w:rsidDel="00000000" w:rsidR="00000000" w:rsidRPr="00000000">
            <w:rPr>
              <w:rFonts w:ascii="Times New Roman" w:cs="Times New Roman" w:eastAsia="Times New Roman" w:hAnsi="Times New Roman"/>
              <w:sz w:val="24"/>
              <w:szCs w:val="24"/>
              <w:rtl w:val="0"/>
            </w:rPr>
            <w:delText xml:space="preserve"> </w:delText>
          </w:r>
        </w:del>
      </w:ins>
      <w:del w:author="Laura Antao" w:id="28" w:date="2024-10-17T13:54:48Z">
        <w:r w:rsidDel="00000000" w:rsidR="00000000" w:rsidRPr="00000000">
          <w:rPr>
            <w:rFonts w:ascii="Times New Roman" w:cs="Times New Roman" w:eastAsia="Times New Roman" w:hAnsi="Times New Roman"/>
            <w:sz w:val="24"/>
            <w:szCs w:val="24"/>
            <w:rtl w:val="0"/>
          </w:rPr>
          <w:delText xml:space="preserve">Interspecifically</w:delText>
        </w:r>
      </w:del>
      <w:r w:rsidDel="00000000" w:rsidR="00000000" w:rsidRPr="00000000">
        <w:rPr>
          <w:rFonts w:ascii="Times New Roman" w:cs="Times New Roman" w:eastAsia="Times New Roman" w:hAnsi="Times New Roman"/>
          <w:sz w:val="24"/>
          <w:szCs w:val="24"/>
          <w:rtl w:val="0"/>
        </w:rPr>
        <w:t xml:space="preserve">, weighted means of body size</w:t>
      </w:r>
      <w:del w:author="Laura Antao" w:id="29" w:date="2024-10-17T13:56:28Z">
        <w:r w:rsidDel="00000000" w:rsidR="00000000" w:rsidRPr="00000000">
          <w:rPr>
            <w:rFonts w:ascii="Times New Roman" w:cs="Times New Roman" w:eastAsia="Times New Roman" w:hAnsi="Times New Roman"/>
            <w:sz w:val="24"/>
            <w:szCs w:val="24"/>
            <w:rtl w:val="0"/>
          </w:rPr>
          <w:delText xml:space="preserve">s</w:delText>
        </w:r>
      </w:del>
      <w:r w:rsidDel="00000000" w:rsidR="00000000" w:rsidRPr="00000000">
        <w:rPr>
          <w:rFonts w:ascii="Times New Roman" w:cs="Times New Roman" w:eastAsia="Times New Roman" w:hAnsi="Times New Roman"/>
          <w:sz w:val="24"/>
          <w:szCs w:val="24"/>
          <w:rtl w:val="0"/>
        </w:rPr>
        <w:t xml:space="preserve"> </w:t>
      </w:r>
      <w:ins w:author="Laura Antao" w:id="30" w:date="2024-10-18T13:26:14Z">
        <w:commentRangeStart w:id="6"/>
        <w:r w:rsidDel="00000000" w:rsidR="00000000" w:rsidRPr="00000000">
          <w:rPr>
            <w:rFonts w:ascii="Times New Roman" w:cs="Times New Roman" w:eastAsia="Times New Roman" w:hAnsi="Times New Roman"/>
            <w:sz w:val="24"/>
            <w:szCs w:val="24"/>
            <w:rtl w:val="0"/>
          </w:rPr>
          <w:t xml:space="preserve">across species </w:t>
        </w:r>
      </w:ins>
      <w:commentRangeEnd w:id="6"/>
      <w:r w:rsidDel="00000000" w:rsidR="00000000" w:rsidRPr="00000000">
        <w:commentReference w:id="6"/>
      </w:r>
      <w:r w:rsidDel="00000000" w:rsidR="00000000" w:rsidRPr="00000000">
        <w:rPr>
          <w:rFonts w:ascii="Times New Roman" w:cs="Times New Roman" w:eastAsia="Times New Roman" w:hAnsi="Times New Roman"/>
          <w:sz w:val="24"/>
          <w:szCs w:val="24"/>
          <w:rtl w:val="0"/>
        </w:rPr>
        <w:t xml:space="preserve">increased over time, </w:t>
      </w:r>
      <w:ins w:author="Laura Antao" w:id="31" w:date="2024-10-17T13:56:35Z">
        <w:r w:rsidDel="00000000" w:rsidR="00000000" w:rsidRPr="00000000">
          <w:rPr>
            <w:rFonts w:ascii="Times New Roman" w:cs="Times New Roman" w:eastAsia="Times New Roman" w:hAnsi="Times New Roman"/>
            <w:sz w:val="24"/>
            <w:szCs w:val="24"/>
            <w:rtl w:val="0"/>
          </w:rPr>
          <w:t xml:space="preserve">with</w:t>
        </w:r>
      </w:ins>
      <w:del w:author="Laura Antao" w:id="31" w:date="2024-10-17T13:56:35Z">
        <w:r w:rsidDel="00000000" w:rsidR="00000000" w:rsidRPr="00000000">
          <w:rPr>
            <w:rFonts w:ascii="Times New Roman" w:cs="Times New Roman" w:eastAsia="Times New Roman" w:hAnsi="Times New Roman"/>
            <w:sz w:val="24"/>
            <w:szCs w:val="24"/>
            <w:rtl w:val="0"/>
          </w:rPr>
          <w:delText xml:space="preserve">and</w:delText>
        </w:r>
      </w:del>
      <w:r w:rsidDel="00000000" w:rsidR="00000000" w:rsidRPr="00000000">
        <w:rPr>
          <w:rFonts w:ascii="Times New Roman" w:cs="Times New Roman" w:eastAsia="Times New Roman" w:hAnsi="Times New Roman"/>
          <w:sz w:val="24"/>
          <w:szCs w:val="24"/>
          <w:rtl w:val="0"/>
        </w:rPr>
        <w:t xml:space="preserve"> warmer sites </w:t>
      </w:r>
      <w:ins w:author="Laura Antao" w:id="32" w:date="2024-10-17T13:56:46Z">
        <w:r w:rsidDel="00000000" w:rsidR="00000000" w:rsidRPr="00000000">
          <w:rPr>
            <w:rFonts w:ascii="Times New Roman" w:cs="Times New Roman" w:eastAsia="Times New Roman" w:hAnsi="Times New Roman"/>
            <w:sz w:val="24"/>
            <w:szCs w:val="24"/>
            <w:rtl w:val="0"/>
          </w:rPr>
          <w:t xml:space="preserve">being</w:t>
        </w:r>
      </w:ins>
      <w:del w:author="Laura Antao" w:id="32" w:date="2024-10-17T13:56:46Z">
        <w:r w:rsidDel="00000000" w:rsidR="00000000" w:rsidRPr="00000000">
          <w:rPr>
            <w:rFonts w:ascii="Times New Roman" w:cs="Times New Roman" w:eastAsia="Times New Roman" w:hAnsi="Times New Roman"/>
            <w:sz w:val="24"/>
            <w:szCs w:val="24"/>
            <w:rtl w:val="0"/>
          </w:rPr>
          <w:delText xml:space="preserve">had communities more</w:delText>
        </w:r>
      </w:del>
      <w:r w:rsidDel="00000000" w:rsidR="00000000" w:rsidRPr="00000000">
        <w:rPr>
          <w:rFonts w:ascii="Times New Roman" w:cs="Times New Roman" w:eastAsia="Times New Roman" w:hAnsi="Times New Roman"/>
          <w:sz w:val="24"/>
          <w:szCs w:val="24"/>
          <w:rtl w:val="0"/>
        </w:rPr>
        <w:t xml:space="preserve"> dominated by large</w:t>
      </w:r>
      <w:ins w:author="Laura Antao" w:id="33" w:date="2024-10-17T13:56:51Z">
        <w:r w:rsidDel="00000000" w:rsidR="00000000" w:rsidRPr="00000000">
          <w:rPr>
            <w:rFonts w:ascii="Times New Roman" w:cs="Times New Roman" w:eastAsia="Times New Roman" w:hAnsi="Times New Roman"/>
            <w:sz w:val="24"/>
            <w:szCs w:val="24"/>
            <w:rtl w:val="0"/>
          </w:rPr>
          <w:t xml:space="preserve">r</w:t>
        </w:r>
      </w:ins>
      <w:r w:rsidDel="00000000" w:rsidR="00000000" w:rsidRPr="00000000">
        <w:rPr>
          <w:rFonts w:ascii="Times New Roman" w:cs="Times New Roman" w:eastAsia="Times New Roman" w:hAnsi="Times New Roman"/>
          <w:sz w:val="24"/>
          <w:szCs w:val="24"/>
          <w:rtl w:val="0"/>
        </w:rPr>
        <w:t xml:space="preserve"> </w:t>
      </w:r>
      <w:commentRangeStart w:id="7"/>
      <w:r w:rsidDel="00000000" w:rsidR="00000000" w:rsidRPr="00000000">
        <w:rPr>
          <w:rFonts w:ascii="Times New Roman" w:cs="Times New Roman" w:eastAsia="Times New Roman" w:hAnsi="Times New Roman"/>
          <w:sz w:val="24"/>
          <w:szCs w:val="24"/>
          <w:rtl w:val="0"/>
        </w:rPr>
        <w:t xml:space="preserve">taxa</w:t>
      </w:r>
      <w:commentRangeEnd w:id="7"/>
      <w:r w:rsidDel="00000000" w:rsidR="00000000" w:rsidRPr="00000000">
        <w:commentReference w:id="7"/>
      </w:r>
      <w:r w:rsidDel="00000000" w:rsidR="00000000" w:rsidRPr="00000000">
        <w:rPr>
          <w:rFonts w:ascii="Times New Roman" w:cs="Times New Roman" w:eastAsia="Times New Roman" w:hAnsi="Times New Roman"/>
          <w:sz w:val="24"/>
          <w:szCs w:val="24"/>
          <w:rtl w:val="0"/>
        </w:rPr>
        <w:t xml:space="preserve">. Additionally, </w:t>
      </w:r>
      <w:del w:author="Laura Antao" w:id="34" w:date="2024-10-18T13:26:47Z">
        <w:r w:rsidDel="00000000" w:rsidR="00000000" w:rsidRPr="00000000">
          <w:rPr>
            <w:rFonts w:ascii="Times New Roman" w:cs="Times New Roman" w:eastAsia="Times New Roman" w:hAnsi="Times New Roman"/>
            <w:sz w:val="24"/>
            <w:szCs w:val="24"/>
            <w:rtl w:val="0"/>
          </w:rPr>
          <w:delText xml:space="preserve">taxa with </w:delText>
        </w:r>
      </w:del>
      <w:r w:rsidDel="00000000" w:rsidR="00000000" w:rsidRPr="00000000">
        <w:rPr>
          <w:rFonts w:ascii="Times New Roman" w:cs="Times New Roman" w:eastAsia="Times New Roman" w:hAnsi="Times New Roman"/>
          <w:sz w:val="24"/>
          <w:szCs w:val="24"/>
          <w:rtl w:val="0"/>
        </w:rPr>
        <w:t xml:space="preserve">larger </w:t>
      </w:r>
      <w:ins w:author="Laura Antao" w:id="35" w:date="2024-10-18T13:26:44Z">
        <w:r w:rsidDel="00000000" w:rsidR="00000000" w:rsidRPr="00000000">
          <w:rPr>
            <w:rFonts w:ascii="Times New Roman" w:cs="Times New Roman" w:eastAsia="Times New Roman" w:hAnsi="Times New Roman"/>
            <w:sz w:val="24"/>
            <w:szCs w:val="24"/>
            <w:rtl w:val="0"/>
          </w:rPr>
          <w:t xml:space="preserve">taxa</w:t>
        </w:r>
      </w:ins>
      <w:del w:author="Laura Antao" w:id="35" w:date="2024-10-18T13:26:44Z">
        <w:r w:rsidDel="00000000" w:rsidR="00000000" w:rsidRPr="00000000">
          <w:rPr>
            <w:rFonts w:ascii="Times New Roman" w:cs="Times New Roman" w:eastAsia="Times New Roman" w:hAnsi="Times New Roman"/>
            <w:sz w:val="24"/>
            <w:szCs w:val="24"/>
            <w:rtl w:val="0"/>
          </w:rPr>
          <w:delText xml:space="preserve">body sizes</w:delText>
        </w:r>
      </w:del>
      <w:r w:rsidDel="00000000" w:rsidR="00000000" w:rsidRPr="00000000">
        <w:rPr>
          <w:rFonts w:ascii="Times New Roman" w:cs="Times New Roman" w:eastAsia="Times New Roman" w:hAnsi="Times New Roman"/>
          <w:sz w:val="24"/>
          <w:szCs w:val="24"/>
          <w:rtl w:val="0"/>
        </w:rPr>
        <w:t xml:space="preserve"> tended to have greater increases in abundance over time. </w:t>
      </w:r>
      <w:ins w:author="Laura Antao" w:id="36" w:date="2024-10-17T13:57:57Z">
        <w:r w:rsidDel="00000000" w:rsidR="00000000" w:rsidRPr="00000000">
          <w:rPr>
            <w:rFonts w:ascii="Times New Roman" w:cs="Times New Roman" w:eastAsia="Times New Roman" w:hAnsi="Times New Roman"/>
            <w:sz w:val="24"/>
            <w:szCs w:val="24"/>
            <w:rtl w:val="0"/>
          </w:rPr>
          <w:t xml:space="preserve">Our findings</w:t>
        </w:r>
      </w:ins>
      <w:del w:author="Laura Antao" w:id="36" w:date="2024-10-17T13:57:57Z">
        <w:commentRangeStart w:id="8"/>
        <w:r w:rsidDel="00000000" w:rsidR="00000000" w:rsidRPr="00000000">
          <w:rPr>
            <w:rFonts w:ascii="Times New Roman" w:cs="Times New Roman" w:eastAsia="Times New Roman" w:hAnsi="Times New Roman"/>
            <w:sz w:val="24"/>
            <w:szCs w:val="24"/>
            <w:rtl w:val="0"/>
          </w:rPr>
          <w:delText xml:space="preserve">These changes</w:delText>
        </w:r>
      </w:del>
      <w:r w:rsidDel="00000000" w:rsidR="00000000" w:rsidRPr="00000000">
        <w:rPr>
          <w:rFonts w:ascii="Times New Roman" w:cs="Times New Roman" w:eastAsia="Times New Roman" w:hAnsi="Times New Roman"/>
          <w:sz w:val="24"/>
          <w:szCs w:val="24"/>
          <w:rtl w:val="0"/>
        </w:rPr>
        <w:t xml:space="preserve"> do not align with previous predictions of negative effects of rising temperatures on invertebrate body sizes</w:t>
      </w:r>
      <w:ins w:author="Laura Antao" w:id="37" w:date="2024-10-17T13:58:10Z">
        <w:r w:rsidDel="00000000" w:rsidR="00000000" w:rsidRPr="00000000">
          <w:rPr>
            <w:rFonts w:ascii="Times New Roman" w:cs="Times New Roman" w:eastAsia="Times New Roman" w:hAnsi="Times New Roman"/>
            <w:sz w:val="24"/>
            <w:szCs w:val="24"/>
            <w:rtl w:val="0"/>
          </w:rPr>
          <w:t xml:space="preserve">, and </w:t>
        </w:r>
        <w:r w:rsidDel="00000000" w:rsidR="00000000" w:rsidRPr="00000000">
          <w:rPr>
            <w:rFonts w:ascii="Times New Roman" w:cs="Times New Roman" w:eastAsia="Times New Roman" w:hAnsi="Times New Roman"/>
            <w:sz w:val="24"/>
            <w:szCs w:val="24"/>
            <w:rtl w:val="0"/>
          </w:rPr>
          <w:t xml:space="preserve">highlight</w:t>
        </w:r>
        <w:r w:rsidDel="00000000" w:rsidR="00000000" w:rsidRPr="00000000">
          <w:rPr>
            <w:rFonts w:ascii="Times New Roman" w:cs="Times New Roman" w:eastAsia="Times New Roman" w:hAnsi="Times New Roman"/>
            <w:sz w:val="24"/>
            <w:szCs w:val="24"/>
            <w:rtl w:val="0"/>
          </w:rPr>
          <w:t xml:space="preserve"> the importance of xxxx</w:t>
        </w:r>
      </w:ins>
      <w:r w:rsidDel="00000000" w:rsidR="00000000" w:rsidRPr="00000000">
        <w:rPr>
          <w:rFonts w:ascii="Times New Roman" w:cs="Times New Roman" w:eastAsia="Times New Roman" w:hAnsi="Times New Roman"/>
          <w:sz w:val="24"/>
          <w:szCs w:val="24"/>
          <w:rtl w:val="0"/>
        </w:rPr>
        <w:t xml:space="preserve">.</w:t>
      </w:r>
      <w:commentRangeEnd w:id="8"/>
      <w:r w:rsidDel="00000000" w:rsidR="00000000" w:rsidRPr="00000000">
        <w:commentReference w:id="8"/>
      </w:r>
      <w:r w:rsidDel="00000000" w:rsidR="00000000" w:rsidRPr="00000000">
        <w:rPr>
          <w:rFonts w:ascii="Times New Roman" w:cs="Times New Roman" w:eastAsia="Times New Roman" w:hAnsi="Times New Roman"/>
          <w:sz w:val="24"/>
          <w:szCs w:val="24"/>
          <w:rtl w:val="0"/>
        </w:rPr>
        <w:t xml:space="preserve"> </w:t>
      </w:r>
      <w:commentRangeStart w:id="9"/>
      <w:r w:rsidDel="00000000" w:rsidR="00000000" w:rsidRPr="00000000">
        <w:rPr>
          <w:rFonts w:ascii="Times New Roman" w:cs="Times New Roman" w:eastAsia="Times New Roman" w:hAnsi="Times New Roman"/>
          <w:sz w:val="24"/>
          <w:szCs w:val="24"/>
          <w:rtl w:val="0"/>
        </w:rPr>
        <w:t xml:space="preserve">Other changes in the system including improvements in water quality over time, may underlie body size shifts in this system.</w:t>
      </w:r>
      <w:commentRangeEnd w:id="9"/>
      <w:r w:rsidDel="00000000" w:rsidR="00000000" w:rsidRPr="00000000">
        <w:commentReference w:id="9"/>
      </w:r>
      <w:r w:rsidDel="00000000" w:rsidR="00000000" w:rsidRPr="00000000">
        <w:rPr>
          <w:rFonts w:ascii="Times New Roman" w:cs="Times New Roman" w:eastAsia="Times New Roman" w:hAnsi="Times New Roman"/>
          <w:sz w:val="24"/>
          <w:szCs w:val="24"/>
          <w:rtl w:val="0"/>
        </w:rPr>
        <w:t xml:space="preserve"> </w:t>
      </w:r>
      <w:ins w:author="Laura Antao" w:id="38" w:date="2024-10-17T14:00:06Z">
        <w:r w:rsidDel="00000000" w:rsidR="00000000" w:rsidRPr="00000000">
          <w:rPr>
            <w:rFonts w:ascii="Times New Roman" w:cs="Times New Roman" w:eastAsia="Times New Roman" w:hAnsi="Times New Roman"/>
            <w:sz w:val="24"/>
            <w:szCs w:val="24"/>
            <w:rtl w:val="0"/>
          </w:rPr>
          <w:t xml:space="preserve">Quantifying </w:t>
        </w:r>
      </w:ins>
      <w:del w:author="Laura Antao" w:id="38" w:date="2024-10-17T14:00:06Z">
        <w:r w:rsidDel="00000000" w:rsidR="00000000" w:rsidRPr="00000000">
          <w:rPr>
            <w:rFonts w:ascii="Times New Roman" w:cs="Times New Roman" w:eastAsia="Times New Roman" w:hAnsi="Times New Roman"/>
            <w:sz w:val="24"/>
            <w:szCs w:val="24"/>
            <w:rtl w:val="0"/>
          </w:rPr>
          <w:delText xml:space="preserve">Identifying </w:delText>
        </w:r>
      </w:del>
      <w:r w:rsidDel="00000000" w:rsidR="00000000" w:rsidRPr="00000000">
        <w:rPr>
          <w:rFonts w:ascii="Times New Roman" w:cs="Times New Roman" w:eastAsia="Times New Roman" w:hAnsi="Times New Roman"/>
          <w:sz w:val="24"/>
          <w:szCs w:val="24"/>
          <w:rtl w:val="0"/>
        </w:rPr>
        <w:t xml:space="preserve">changes in </w:t>
      </w:r>
      <w:del w:author="Laura Antao" w:id="39" w:date="2024-10-17T14:00:14Z">
        <w:r w:rsidDel="00000000" w:rsidR="00000000" w:rsidRPr="00000000">
          <w:rPr>
            <w:rFonts w:ascii="Times New Roman" w:cs="Times New Roman" w:eastAsia="Times New Roman" w:hAnsi="Times New Roman"/>
            <w:sz w:val="24"/>
            <w:szCs w:val="24"/>
            <w:rtl w:val="0"/>
          </w:rPr>
          <w:delText xml:space="preserve">animal </w:delText>
        </w:r>
      </w:del>
      <w:r w:rsidDel="00000000" w:rsidR="00000000" w:rsidRPr="00000000">
        <w:rPr>
          <w:rFonts w:ascii="Times New Roman" w:cs="Times New Roman" w:eastAsia="Times New Roman" w:hAnsi="Times New Roman"/>
          <w:sz w:val="24"/>
          <w:szCs w:val="24"/>
          <w:rtl w:val="0"/>
        </w:rPr>
        <w:t xml:space="preserve">body size </w:t>
      </w:r>
      <w:ins w:author="Laura Antao" w:id="40" w:date="2024-10-17T14:00:17Z">
        <w:r w:rsidDel="00000000" w:rsidR="00000000" w:rsidRPr="00000000">
          <w:rPr>
            <w:rFonts w:ascii="Times New Roman" w:cs="Times New Roman" w:eastAsia="Times New Roman" w:hAnsi="Times New Roman"/>
            <w:sz w:val="24"/>
            <w:szCs w:val="24"/>
            <w:rtl w:val="0"/>
          </w:rPr>
          <w:t xml:space="preserve">across and within-species </w:t>
        </w:r>
      </w:ins>
      <w:r w:rsidDel="00000000" w:rsidR="00000000" w:rsidRPr="00000000">
        <w:rPr>
          <w:rFonts w:ascii="Times New Roman" w:cs="Times New Roman" w:eastAsia="Times New Roman" w:hAnsi="Times New Roman"/>
          <w:sz w:val="24"/>
          <w:szCs w:val="24"/>
          <w:rtl w:val="0"/>
        </w:rPr>
        <w:t xml:space="preserve">provides </w:t>
      </w:r>
      <w:ins w:author="Laura Antao" w:id="41" w:date="2024-10-17T14:04:41Z">
        <w:r w:rsidDel="00000000" w:rsidR="00000000" w:rsidRPr="00000000">
          <w:rPr>
            <w:rFonts w:ascii="Times New Roman" w:cs="Times New Roman" w:eastAsia="Times New Roman" w:hAnsi="Times New Roman"/>
            <w:sz w:val="24"/>
            <w:szCs w:val="24"/>
            <w:rtl w:val="0"/>
          </w:rPr>
          <w:t xml:space="preserve">key </w:t>
        </w:r>
      </w:ins>
      <w:r w:rsidDel="00000000" w:rsidR="00000000" w:rsidRPr="00000000">
        <w:rPr>
          <w:rFonts w:ascii="Times New Roman" w:cs="Times New Roman" w:eastAsia="Times New Roman" w:hAnsi="Times New Roman"/>
          <w:sz w:val="24"/>
          <w:szCs w:val="24"/>
          <w:rtl w:val="0"/>
        </w:rPr>
        <w:t xml:space="preserve">insight</w:t>
      </w:r>
      <w:ins w:author="Laura Antao" w:id="42" w:date="2024-10-17T14:00:28Z">
        <w:r w:rsidDel="00000000" w:rsidR="00000000" w:rsidRPr="00000000">
          <w:rPr>
            <w:rFonts w:ascii="Times New Roman" w:cs="Times New Roman" w:eastAsia="Times New Roman" w:hAnsi="Times New Roman"/>
            <w:sz w:val="24"/>
            <w:szCs w:val="24"/>
            <w:rtl w:val="0"/>
          </w:rPr>
          <w:t xml:space="preserve">s</w:t>
        </w:r>
      </w:ins>
      <w:r w:rsidDel="00000000" w:rsidR="00000000" w:rsidRPr="00000000">
        <w:rPr>
          <w:rFonts w:ascii="Times New Roman" w:cs="Times New Roman" w:eastAsia="Times New Roman" w:hAnsi="Times New Roman"/>
          <w:sz w:val="24"/>
          <w:szCs w:val="24"/>
          <w:rtl w:val="0"/>
        </w:rPr>
        <w:t xml:space="preserve"> into </w:t>
      </w:r>
      <w:ins w:author="Laura Antao" w:id="43" w:date="2024-10-17T14:00:47Z">
        <w:r w:rsidDel="00000000" w:rsidR="00000000" w:rsidRPr="00000000">
          <w:rPr>
            <w:rFonts w:ascii="Times New Roman" w:cs="Times New Roman" w:eastAsia="Times New Roman" w:hAnsi="Times New Roman"/>
            <w:sz w:val="24"/>
            <w:szCs w:val="24"/>
            <w:rtl w:val="0"/>
          </w:rPr>
          <w:t xml:space="preserve">the </w:t>
        </w:r>
      </w:ins>
      <w:r w:rsidDel="00000000" w:rsidR="00000000" w:rsidRPr="00000000">
        <w:rPr>
          <w:rFonts w:ascii="Times New Roman" w:cs="Times New Roman" w:eastAsia="Times New Roman" w:hAnsi="Times New Roman"/>
          <w:sz w:val="24"/>
          <w:szCs w:val="24"/>
          <w:rtl w:val="0"/>
        </w:rPr>
        <w:t xml:space="preserve">processes </w:t>
      </w:r>
      <w:ins w:author="Laura Antao" w:id="44" w:date="2024-10-17T14:00:50Z">
        <w:commentRangeStart w:id="10"/>
        <w:r w:rsidDel="00000000" w:rsidR="00000000" w:rsidRPr="00000000">
          <w:rPr>
            <w:rFonts w:ascii="Times New Roman" w:cs="Times New Roman" w:eastAsia="Times New Roman" w:hAnsi="Times New Roman"/>
            <w:sz w:val="24"/>
            <w:szCs w:val="24"/>
            <w:rtl w:val="0"/>
          </w:rPr>
          <w:t xml:space="preserve">and dynamics of biodiversity change in a rapidly changing world</w:t>
        </w:r>
        <w:del w:author="Laura Antao" w:id="44" w:date="2024-10-17T14:00:50Z">
          <w:r w:rsidDel="00000000" w:rsidR="00000000" w:rsidRPr="00000000">
            <w:rPr>
              <w:rFonts w:ascii="Times New Roman" w:cs="Times New Roman" w:eastAsia="Times New Roman" w:hAnsi="Times New Roman"/>
              <w:sz w:val="24"/>
              <w:szCs w:val="24"/>
              <w:rtl w:val="0"/>
            </w:rPr>
            <w:delText xml:space="preserve"> </w:delText>
          </w:r>
        </w:del>
      </w:ins>
      <w:del w:author="Laura Antao" w:id="44" w:date="2024-10-17T14:00:50Z">
        <w:commentRangeEnd w:id="10"/>
        <w:r w:rsidDel="00000000" w:rsidR="00000000" w:rsidRPr="00000000">
          <w:commentReference w:id="10"/>
        </w:r>
        <w:r w:rsidDel="00000000" w:rsidR="00000000" w:rsidRPr="00000000">
          <w:rPr>
            <w:rFonts w:ascii="Times New Roman" w:cs="Times New Roman" w:eastAsia="Times New Roman" w:hAnsi="Times New Roman"/>
            <w:sz w:val="24"/>
            <w:szCs w:val="24"/>
            <w:rtl w:val="0"/>
          </w:rPr>
          <w:delText xml:space="preserve">across the biological hierarchy, from individuals’ metabolism to flows of energy within ecosystems</w:delText>
        </w:r>
      </w:del>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11">
      <w:pPr>
        <w:spacing w:after="240" w:before="240" w:lineRule="auto"/>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12">
      <w:pPr>
        <w:spacing w:after="240" w:before="240" w:lineRule="auto"/>
        <w:rPr>
          <w:rFonts w:ascii="Times New Roman" w:cs="Times New Roman" w:eastAsia="Times New Roman" w:hAnsi="Times New Roman"/>
          <w:i w:val="1"/>
          <w:sz w:val="24"/>
          <w:szCs w:val="24"/>
        </w:rPr>
      </w:pPr>
      <w:commentRangeStart w:id="11"/>
      <w:r w:rsidDel="00000000" w:rsidR="00000000" w:rsidRPr="00000000">
        <w:rPr>
          <w:rFonts w:ascii="Times New Roman" w:cs="Times New Roman" w:eastAsia="Times New Roman" w:hAnsi="Times New Roman"/>
          <w:b w:val="1"/>
          <w:sz w:val="24"/>
          <w:szCs w:val="24"/>
          <w:rtl w:val="0"/>
        </w:rPr>
        <w:t xml:space="preserve">Introduction</w:t>
      </w:r>
      <w:commentRangeEnd w:id="11"/>
      <w:r w:rsidDel="00000000" w:rsidR="00000000" w:rsidRPr="00000000">
        <w:commentReference w:id="11"/>
      </w:r>
      <w:r w:rsidDel="00000000" w:rsidR="00000000" w:rsidRPr="00000000">
        <w:rPr>
          <w:rtl w:val="0"/>
        </w:rPr>
      </w:r>
    </w:p>
    <w:p w:rsidR="00000000" w:rsidDel="00000000" w:rsidP="00000000" w:rsidRDefault="00000000" w:rsidRPr="00000000" w14:paraId="00000013">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Body size is a fundamental characteristic of all animals (Brown </w:t>
      </w:r>
      <w:r w:rsidDel="00000000" w:rsidR="00000000" w:rsidRPr="00000000">
        <w:rPr>
          <w:rFonts w:ascii="Times New Roman" w:cs="Times New Roman" w:eastAsia="Times New Roman" w:hAnsi="Times New Roman"/>
          <w:i w:val="1"/>
          <w:sz w:val="24"/>
          <w:szCs w:val="24"/>
          <w:rtl w:val="0"/>
        </w:rPr>
        <w:t xml:space="preserve">et al.</w:t>
      </w:r>
      <w:r w:rsidDel="00000000" w:rsidR="00000000" w:rsidRPr="00000000">
        <w:rPr>
          <w:rFonts w:ascii="Times New Roman" w:cs="Times New Roman" w:eastAsia="Times New Roman" w:hAnsi="Times New Roman"/>
          <w:sz w:val="24"/>
          <w:szCs w:val="24"/>
          <w:rtl w:val="0"/>
        </w:rPr>
        <w:t xml:space="preserve">, 2004), linked to physiological, life-history, and ecological traits of organisms. </w:t>
      </w:r>
      <w:ins w:author="Laura Antao" w:id="45" w:date="2024-10-17T14:21:01Z">
        <w:r w:rsidDel="00000000" w:rsidR="00000000" w:rsidRPr="00000000">
          <w:rPr>
            <w:rFonts w:ascii="Times New Roman" w:cs="Times New Roman" w:eastAsia="Times New Roman" w:hAnsi="Times New Roman"/>
            <w:sz w:val="24"/>
            <w:szCs w:val="24"/>
            <w:rtl w:val="0"/>
          </w:rPr>
          <w:t xml:space="preserve">In addition, </w:t>
        </w:r>
      </w:ins>
      <w:del w:author="Laura Antao" w:id="45" w:date="2024-10-17T14:21:01Z">
        <w:r w:rsidDel="00000000" w:rsidR="00000000" w:rsidRPr="00000000">
          <w:rPr>
            <w:rFonts w:ascii="Times New Roman" w:cs="Times New Roman" w:eastAsia="Times New Roman" w:hAnsi="Times New Roman"/>
            <w:sz w:val="24"/>
            <w:szCs w:val="24"/>
            <w:rtl w:val="0"/>
          </w:rPr>
          <w:delText xml:space="preserve">S</w:delText>
        </w:r>
      </w:del>
      <w:ins w:author="Laura Antao" w:id="45" w:date="2024-10-17T14:21:01Z">
        <w:r w:rsidDel="00000000" w:rsidR="00000000" w:rsidRPr="00000000">
          <w:rPr>
            <w:rFonts w:ascii="Times New Roman" w:cs="Times New Roman" w:eastAsia="Times New Roman" w:hAnsi="Times New Roman"/>
            <w:sz w:val="24"/>
            <w:szCs w:val="24"/>
            <w:rtl w:val="0"/>
          </w:rPr>
          <w:t xml:space="preserve">s</w:t>
        </w:r>
      </w:ins>
      <w:r w:rsidDel="00000000" w:rsidR="00000000" w:rsidRPr="00000000">
        <w:rPr>
          <w:rFonts w:ascii="Times New Roman" w:cs="Times New Roman" w:eastAsia="Times New Roman" w:hAnsi="Times New Roman"/>
          <w:sz w:val="24"/>
          <w:szCs w:val="24"/>
          <w:rtl w:val="0"/>
        </w:rPr>
        <w:t xml:space="preserve">hifts in </w:t>
      </w:r>
      <w:del w:author="Laura Antao" w:id="46" w:date="2024-10-17T14:21:08Z">
        <w:r w:rsidDel="00000000" w:rsidR="00000000" w:rsidRPr="00000000">
          <w:rPr>
            <w:rFonts w:ascii="Times New Roman" w:cs="Times New Roman" w:eastAsia="Times New Roman" w:hAnsi="Times New Roman"/>
            <w:sz w:val="24"/>
            <w:szCs w:val="24"/>
            <w:rtl w:val="0"/>
          </w:rPr>
          <w:delText xml:space="preserve">animal </w:delText>
        </w:r>
      </w:del>
      <w:r w:rsidDel="00000000" w:rsidR="00000000" w:rsidRPr="00000000">
        <w:rPr>
          <w:rFonts w:ascii="Times New Roman" w:cs="Times New Roman" w:eastAsia="Times New Roman" w:hAnsi="Times New Roman"/>
          <w:sz w:val="24"/>
          <w:szCs w:val="24"/>
          <w:rtl w:val="0"/>
        </w:rPr>
        <w:t xml:space="preserve">body sizes have direct implications for species’ populations, ecological communities, and ecosystem </w:t>
      </w:r>
      <w:commentRangeStart w:id="12"/>
      <w:r w:rsidDel="00000000" w:rsidR="00000000" w:rsidRPr="00000000">
        <w:rPr>
          <w:rFonts w:ascii="Times New Roman" w:cs="Times New Roman" w:eastAsia="Times New Roman" w:hAnsi="Times New Roman"/>
          <w:sz w:val="24"/>
          <w:szCs w:val="24"/>
          <w:rtl w:val="0"/>
        </w:rPr>
        <w:t xml:space="preserve">energy flows</w:t>
      </w:r>
      <w:commentRangeEnd w:id="12"/>
      <w:r w:rsidDel="00000000" w:rsidR="00000000" w:rsidRPr="00000000">
        <w:commentReference w:id="12"/>
      </w:r>
      <w:r w:rsidDel="00000000" w:rsidR="00000000" w:rsidRPr="00000000">
        <w:rPr>
          <w:rFonts w:ascii="Times New Roman" w:cs="Times New Roman" w:eastAsia="Times New Roman" w:hAnsi="Times New Roman"/>
          <w:sz w:val="24"/>
          <w:szCs w:val="24"/>
          <w:rtl w:val="0"/>
        </w:rPr>
        <w:t xml:space="preserve"> (Daufresne </w:t>
      </w:r>
      <w:r w:rsidDel="00000000" w:rsidR="00000000" w:rsidRPr="00000000">
        <w:rPr>
          <w:rFonts w:ascii="Times New Roman" w:cs="Times New Roman" w:eastAsia="Times New Roman" w:hAnsi="Times New Roman"/>
          <w:i w:val="1"/>
          <w:sz w:val="24"/>
          <w:szCs w:val="24"/>
          <w:rtl w:val="0"/>
        </w:rPr>
        <w:t xml:space="preserve">et al.</w:t>
      </w:r>
      <w:r w:rsidDel="00000000" w:rsidR="00000000" w:rsidRPr="00000000">
        <w:rPr>
          <w:rFonts w:ascii="Times New Roman" w:cs="Times New Roman" w:eastAsia="Times New Roman" w:hAnsi="Times New Roman"/>
          <w:sz w:val="24"/>
          <w:szCs w:val="24"/>
          <w:rtl w:val="0"/>
        </w:rPr>
        <w:t xml:space="preserve">, 2009; Santini &amp; Isaac, 2021)</w:t>
      </w:r>
      <w:ins w:author="Laura Antao" w:id="47" w:date="2024-10-17T14:22:30Z">
        <w:r w:rsidDel="00000000" w:rsidR="00000000" w:rsidRPr="00000000">
          <w:rPr>
            <w:rFonts w:ascii="Times New Roman" w:cs="Times New Roman" w:eastAsia="Times New Roman" w:hAnsi="Times New Roman"/>
            <w:sz w:val="24"/>
            <w:szCs w:val="24"/>
            <w:rtl w:val="0"/>
          </w:rPr>
          <w:t xml:space="preserve"> -</w:t>
        </w:r>
      </w:ins>
      <w:del w:author="Laura Antao" w:id="47" w:date="2024-10-17T14:22:30Z">
        <w:r w:rsidDel="00000000" w:rsidR="00000000" w:rsidRPr="00000000">
          <w:rPr>
            <w:rFonts w:ascii="Times New Roman" w:cs="Times New Roman" w:eastAsia="Times New Roman" w:hAnsi="Times New Roman"/>
            <w:sz w:val="24"/>
            <w:szCs w:val="24"/>
            <w:rtl w:val="0"/>
          </w:rPr>
          <w:delText xml:space="preserve">. </w:delText>
        </w:r>
      </w:del>
      <w:ins w:author="Laura Antao" w:id="47" w:date="2024-10-17T14:22:30Z">
        <w:del w:author="Laura Antao" w:id="47" w:date="2024-10-17T14:22:30Z">
          <w:r w:rsidDel="00000000" w:rsidR="00000000" w:rsidRPr="00000000">
            <w:rPr>
              <w:rFonts w:ascii="Times New Roman" w:cs="Times New Roman" w:eastAsia="Times New Roman" w:hAnsi="Times New Roman"/>
              <w:sz w:val="24"/>
              <w:szCs w:val="24"/>
              <w:rtl w:val="0"/>
            </w:rPr>
            <w:delText xml:space="preserve">For </w:delText>
          </w:r>
          <w:r w:rsidDel="00000000" w:rsidR="00000000" w:rsidRPr="00000000">
            <w:rPr>
              <w:rFonts w:ascii="Times New Roman" w:cs="Times New Roman" w:eastAsia="Times New Roman" w:hAnsi="Times New Roman"/>
              <w:sz w:val="24"/>
              <w:szCs w:val="24"/>
              <w:rtl w:val="0"/>
            </w:rPr>
            <w:delText xml:space="preserve">instance</w:delText>
          </w:r>
        </w:del>
      </w:ins>
      <w:del w:author="Laura Antao" w:id="47" w:date="2024-10-17T14:22:30Z">
        <w:commentRangeStart w:id="13"/>
        <w:r w:rsidDel="00000000" w:rsidR="00000000" w:rsidRPr="00000000">
          <w:rPr>
            <w:rFonts w:ascii="Times New Roman" w:cs="Times New Roman" w:eastAsia="Times New Roman" w:hAnsi="Times New Roman"/>
            <w:sz w:val="24"/>
            <w:szCs w:val="24"/>
            <w:rtl w:val="0"/>
          </w:rPr>
          <w:delText xml:space="preserve">At the species level,</w:delText>
        </w:r>
      </w:del>
      <w:r w:rsidDel="00000000" w:rsidR="00000000" w:rsidRPr="00000000">
        <w:rPr>
          <w:rFonts w:ascii="Times New Roman" w:cs="Times New Roman" w:eastAsia="Times New Roman" w:hAnsi="Times New Roman"/>
          <w:sz w:val="24"/>
          <w:szCs w:val="24"/>
          <w:rtl w:val="0"/>
        </w:rPr>
        <w:t xml:space="preserve"> body size can affect nutritional needs, fecundity, dispersal abilit</w:t>
      </w:r>
      <w:ins w:author="Laura Antao" w:id="48" w:date="2024-10-17T14:26:07Z">
        <w:r w:rsidDel="00000000" w:rsidR="00000000" w:rsidRPr="00000000">
          <w:rPr>
            <w:rFonts w:ascii="Times New Roman" w:cs="Times New Roman" w:eastAsia="Times New Roman" w:hAnsi="Times New Roman"/>
            <w:sz w:val="24"/>
            <w:szCs w:val="24"/>
            <w:rtl w:val="0"/>
          </w:rPr>
          <w:t xml:space="preserve">y</w:t>
        </w:r>
      </w:ins>
      <w:del w:author="Laura Antao" w:id="48" w:date="2024-10-17T14:26:07Z">
        <w:r w:rsidDel="00000000" w:rsidR="00000000" w:rsidRPr="00000000">
          <w:rPr>
            <w:rFonts w:ascii="Times New Roman" w:cs="Times New Roman" w:eastAsia="Times New Roman" w:hAnsi="Times New Roman"/>
            <w:sz w:val="24"/>
            <w:szCs w:val="24"/>
            <w:rtl w:val="0"/>
          </w:rPr>
          <w:delText xml:space="preserve">ies</w:delText>
        </w:r>
      </w:del>
      <w:r w:rsidDel="00000000" w:rsidR="00000000" w:rsidRPr="00000000">
        <w:rPr>
          <w:rFonts w:ascii="Times New Roman" w:cs="Times New Roman" w:eastAsia="Times New Roman" w:hAnsi="Times New Roman"/>
          <w:sz w:val="24"/>
          <w:szCs w:val="24"/>
          <w:rtl w:val="0"/>
        </w:rPr>
        <w:t xml:space="preserve">, and the likelihood of being consumed by predators (</w:t>
      </w:r>
      <w:r w:rsidDel="00000000" w:rsidR="00000000" w:rsidRPr="00000000">
        <w:rPr>
          <w:rFonts w:ascii="Times New Roman" w:cs="Times New Roman" w:eastAsia="Times New Roman" w:hAnsi="Times New Roman"/>
          <w:sz w:val="24"/>
          <w:szCs w:val="24"/>
          <w:rtl w:val="0"/>
        </w:rPr>
        <w:t xml:space="preserve">Chown</w:t>
      </w:r>
      <w:r w:rsidDel="00000000" w:rsidR="00000000" w:rsidRPr="00000000">
        <w:rPr>
          <w:rFonts w:ascii="Times New Roman" w:cs="Times New Roman" w:eastAsia="Times New Roman" w:hAnsi="Times New Roman"/>
          <w:i w:val="1"/>
          <w:sz w:val="24"/>
          <w:szCs w:val="24"/>
          <w:rtl w:val="0"/>
        </w:rPr>
        <w:t xml:space="preserve"> et al.</w:t>
      </w:r>
      <w:r w:rsidDel="00000000" w:rsidR="00000000" w:rsidRPr="00000000">
        <w:rPr>
          <w:rFonts w:ascii="Times New Roman" w:cs="Times New Roman" w:eastAsia="Times New Roman" w:hAnsi="Times New Roman"/>
          <w:sz w:val="24"/>
          <w:szCs w:val="24"/>
          <w:rtl w:val="0"/>
        </w:rPr>
        <w:t xml:space="preserve">, 2010</w:t>
      </w:r>
      <w:r w:rsidDel="00000000" w:rsidR="00000000" w:rsidRPr="00000000">
        <w:rPr>
          <w:rFonts w:ascii="Times New Roman" w:cs="Times New Roman" w:eastAsia="Times New Roman" w:hAnsi="Times New Roman"/>
          <w:sz w:val="24"/>
          <w:szCs w:val="24"/>
          <w:rtl w:val="0"/>
        </w:rPr>
        <w:t xml:space="preserve">)</w:t>
      </w:r>
      <w:ins w:author="Laura Antao" w:id="49" w:date="2024-10-17T14:21:54Z">
        <w:r w:rsidDel="00000000" w:rsidR="00000000" w:rsidRPr="00000000">
          <w:rPr>
            <w:rFonts w:ascii="Times New Roman" w:cs="Times New Roman" w:eastAsia="Times New Roman" w:hAnsi="Times New Roman"/>
            <w:sz w:val="24"/>
            <w:szCs w:val="24"/>
            <w:rtl w:val="0"/>
          </w:rPr>
          <w:t xml:space="preserve">, thus impacting interspecific</w:t>
        </w:r>
      </w:ins>
      <w:del w:author="Laura Antao" w:id="49" w:date="2024-10-17T14:21:54Z">
        <w:r w:rsidDel="00000000" w:rsidR="00000000" w:rsidRPr="00000000">
          <w:rPr>
            <w:rFonts w:ascii="Times New Roman" w:cs="Times New Roman" w:eastAsia="Times New Roman" w:hAnsi="Times New Roman"/>
            <w:sz w:val="24"/>
            <w:szCs w:val="24"/>
            <w:rtl w:val="0"/>
          </w:rPr>
          <w:delText xml:space="preserve">. The distribution of </w:delText>
        </w:r>
        <w:commentRangeStart w:id="14"/>
        <w:r w:rsidDel="00000000" w:rsidR="00000000" w:rsidRPr="00000000">
          <w:rPr>
            <w:rFonts w:ascii="Times New Roman" w:cs="Times New Roman" w:eastAsia="Times New Roman" w:hAnsi="Times New Roman"/>
            <w:sz w:val="24"/>
            <w:szCs w:val="24"/>
            <w:rtl w:val="0"/>
          </w:rPr>
          <w:delText xml:space="preserve">taxa</w:delText>
        </w:r>
      </w:del>
      <w:ins w:author="Peter Haase" w:id="50" w:date="2024-10-14T10:27:40Z">
        <w:del w:author="Laura Antao" w:id="49" w:date="2024-10-17T14:21:54Z">
          <w:commentRangeEnd w:id="14"/>
          <w:r w:rsidDel="00000000" w:rsidR="00000000" w:rsidRPr="00000000">
            <w:commentReference w:id="14"/>
          </w:r>
          <w:r w:rsidDel="00000000" w:rsidR="00000000" w:rsidRPr="00000000">
            <w:rPr>
              <w:rFonts w:ascii="Times New Roman" w:cs="Times New Roman" w:eastAsia="Times New Roman" w:hAnsi="Times New Roman"/>
              <w:sz w:val="24"/>
              <w:szCs w:val="24"/>
              <w:rtl w:val="0"/>
            </w:rPr>
            <w:delText xml:space="preserve">species</w:delText>
          </w:r>
        </w:del>
      </w:ins>
      <w:del w:author="Laura Antao" w:id="49" w:date="2024-10-17T14:21:54Z">
        <w:r w:rsidDel="00000000" w:rsidR="00000000" w:rsidRPr="00000000">
          <w:rPr>
            <w:rFonts w:ascii="Times New Roman" w:cs="Times New Roman" w:eastAsia="Times New Roman" w:hAnsi="Times New Roman"/>
            <w:sz w:val="24"/>
            <w:szCs w:val="24"/>
            <w:rtl w:val="0"/>
          </w:rPr>
          <w:delText xml:space="preserve">’s body sizes within and across trophic levels a</w:delText>
        </w:r>
        <w:r w:rsidDel="00000000" w:rsidR="00000000" w:rsidRPr="00000000">
          <w:rPr>
            <w:rFonts w:ascii="Times New Roman" w:cs="Times New Roman" w:eastAsia="Times New Roman" w:hAnsi="Times New Roman"/>
            <w:sz w:val="24"/>
            <w:szCs w:val="24"/>
            <w:rtl w:val="0"/>
          </w:rPr>
          <w:delText xml:space="preserve">ffec</w:delText>
        </w:r>
        <w:r w:rsidDel="00000000" w:rsidR="00000000" w:rsidRPr="00000000">
          <w:rPr>
            <w:rFonts w:ascii="Times New Roman" w:cs="Times New Roman" w:eastAsia="Times New Roman" w:hAnsi="Times New Roman"/>
            <w:sz w:val="24"/>
            <w:szCs w:val="24"/>
            <w:rtl w:val="0"/>
          </w:rPr>
          <w:delText xml:space="preserve">ts trophic and competitive</w:delText>
        </w:r>
      </w:del>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interactions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Chown</w:t>
      </w:r>
      <w:r w:rsidDel="00000000" w:rsidR="00000000" w:rsidRPr="00000000">
        <w:rPr>
          <w:rFonts w:ascii="Times New Roman" w:cs="Times New Roman" w:eastAsia="Times New Roman" w:hAnsi="Times New Roman"/>
          <w:i w:val="1"/>
          <w:sz w:val="24"/>
          <w:szCs w:val="24"/>
          <w:rtl w:val="0"/>
        </w:rPr>
        <w:t xml:space="preserve"> et al.</w:t>
      </w:r>
      <w:r w:rsidDel="00000000" w:rsidR="00000000" w:rsidRPr="00000000">
        <w:rPr>
          <w:rFonts w:ascii="Times New Roman" w:cs="Times New Roman" w:eastAsia="Times New Roman" w:hAnsi="Times New Roman"/>
          <w:sz w:val="24"/>
          <w:szCs w:val="24"/>
          <w:rtl w:val="0"/>
        </w:rPr>
        <w:t xml:space="preserve">, 2010; Horne </w:t>
      </w:r>
      <w:r w:rsidDel="00000000" w:rsidR="00000000" w:rsidRPr="00000000">
        <w:rPr>
          <w:rFonts w:ascii="Times New Roman" w:cs="Times New Roman" w:eastAsia="Times New Roman" w:hAnsi="Times New Roman"/>
          <w:i w:val="1"/>
          <w:sz w:val="24"/>
          <w:szCs w:val="24"/>
          <w:rtl w:val="0"/>
        </w:rPr>
        <w:t xml:space="preserve">et al.</w:t>
      </w:r>
      <w:r w:rsidDel="00000000" w:rsidR="00000000" w:rsidRPr="00000000">
        <w:rPr>
          <w:rFonts w:ascii="Times New Roman" w:cs="Times New Roman" w:eastAsia="Times New Roman" w:hAnsi="Times New Roman"/>
          <w:sz w:val="24"/>
          <w:szCs w:val="24"/>
          <w:rtl w:val="0"/>
        </w:rPr>
        <w:t xml:space="preserve">, 2017)</w:t>
      </w:r>
      <w:ins w:author="Peter Haase" w:id="51" w:date="2024-10-14T10:30:44Z">
        <w:r w:rsidDel="00000000" w:rsidR="00000000" w:rsidRPr="00000000">
          <w:rPr>
            <w:rFonts w:ascii="Times New Roman" w:cs="Times New Roman" w:eastAsia="Times New Roman" w:hAnsi="Times New Roman"/>
            <w:sz w:val="24"/>
            <w:szCs w:val="24"/>
            <w:rtl w:val="0"/>
          </w:rPr>
          <w:t xml:space="preserve">,</w:t>
        </w:r>
      </w:ins>
      <w:del w:author="Peter Haase" w:id="51" w:date="2024-10-14T10:30:44Z">
        <w:r w:rsidDel="00000000" w:rsidR="00000000" w:rsidRPr="00000000">
          <w:rPr>
            <w:rFonts w:ascii="Times New Roman" w:cs="Times New Roman" w:eastAsia="Times New Roman" w:hAnsi="Times New Roman"/>
            <w:sz w:val="24"/>
            <w:szCs w:val="24"/>
            <w:rtl w:val="0"/>
          </w:rPr>
          <w:delText xml:space="preserve">. </w:delText>
        </w:r>
        <w:r w:rsidDel="00000000" w:rsidR="00000000" w:rsidRPr="00000000">
          <w:rPr>
            <w:rFonts w:ascii="Times New Roman" w:cs="Times New Roman" w:eastAsia="Times New Roman" w:hAnsi="Times New Roman"/>
            <w:sz w:val="24"/>
            <w:szCs w:val="24"/>
            <w:rtl w:val="0"/>
          </w:rPr>
          <w:delText xml:space="preserve">Shifts in body size variation</w:delText>
        </w:r>
      </w:del>
      <w:ins w:author="Peter Haase" w:id="51" w:date="2024-10-14T10:30:44Z">
        <w:r w:rsidDel="00000000" w:rsidR="00000000" w:rsidRPr="00000000">
          <w:rPr>
            <w:rFonts w:ascii="Times New Roman" w:cs="Times New Roman" w:eastAsia="Times New Roman" w:hAnsi="Times New Roman"/>
            <w:sz w:val="24"/>
            <w:szCs w:val="24"/>
            <w:rtl w:val="0"/>
          </w:rPr>
          <w:t xml:space="preserve"> which</w:t>
        </w:r>
      </w:ins>
      <w:r w:rsidDel="00000000" w:rsidR="00000000" w:rsidRPr="00000000">
        <w:rPr>
          <w:rFonts w:ascii="Times New Roman" w:cs="Times New Roman" w:eastAsia="Times New Roman" w:hAnsi="Times New Roman"/>
          <w:sz w:val="24"/>
          <w:szCs w:val="24"/>
          <w:rtl w:val="0"/>
        </w:rPr>
        <w:t xml:space="preserve"> can directly alter ecosystem functioning.</w:t>
      </w:r>
      <w:commentRangeEnd w:id="13"/>
      <w:r w:rsidDel="00000000" w:rsidR="00000000" w:rsidRPr="00000000">
        <w:commentReference w:id="13"/>
      </w:r>
      <w:r w:rsidDel="00000000" w:rsidR="00000000" w:rsidRPr="00000000">
        <w:rPr>
          <w:rFonts w:ascii="Times New Roman" w:cs="Times New Roman" w:eastAsia="Times New Roman" w:hAnsi="Times New Roman"/>
          <w:sz w:val="24"/>
          <w:szCs w:val="24"/>
          <w:rtl w:val="0"/>
        </w:rPr>
        <w:t xml:space="preserve"> For example, </w:t>
      </w:r>
      <w:del w:author="Laura Antao" w:id="52" w:date="2024-10-17T14:27:06Z">
        <w:r w:rsidDel="00000000" w:rsidR="00000000" w:rsidRPr="00000000">
          <w:rPr>
            <w:rFonts w:ascii="Times New Roman" w:cs="Times New Roman" w:eastAsia="Times New Roman" w:hAnsi="Times New Roman"/>
            <w:sz w:val="24"/>
            <w:szCs w:val="24"/>
            <w:rtl w:val="0"/>
          </w:rPr>
          <w:delText xml:space="preserve">both lab and field experiments have indicated that</w:delText>
        </w:r>
      </w:del>
      <w:r w:rsidDel="00000000" w:rsidR="00000000" w:rsidRPr="00000000">
        <w:rPr>
          <w:rFonts w:ascii="Times New Roman" w:cs="Times New Roman" w:eastAsia="Times New Roman" w:hAnsi="Times New Roman"/>
          <w:sz w:val="24"/>
          <w:szCs w:val="24"/>
          <w:rtl w:val="0"/>
        </w:rPr>
        <w:t xml:space="preserve"> larger species are more effective pollinators (</w:t>
      </w:r>
      <w:r w:rsidDel="00000000" w:rsidR="00000000" w:rsidRPr="00000000">
        <w:rPr>
          <w:rFonts w:ascii="Times New Roman" w:cs="Times New Roman" w:eastAsia="Times New Roman" w:hAnsi="Times New Roman"/>
          <w:sz w:val="24"/>
          <w:szCs w:val="24"/>
          <w:rtl w:val="0"/>
        </w:rPr>
        <w:t xml:space="preserve">Willmer &amp; Finlayson, 2014</w:t>
      </w:r>
      <w:r w:rsidDel="00000000" w:rsidR="00000000" w:rsidRPr="00000000">
        <w:rPr>
          <w:rFonts w:ascii="Times New Roman" w:cs="Times New Roman" w:eastAsia="Times New Roman" w:hAnsi="Times New Roman"/>
          <w:sz w:val="24"/>
          <w:szCs w:val="24"/>
          <w:rtl w:val="0"/>
        </w:rPr>
        <w:t xml:space="preserve">), while </w:t>
      </w:r>
      <w:del w:author="Laura Antao" w:id="53" w:date="2024-10-17T14:27:35Z">
        <w:r w:rsidDel="00000000" w:rsidR="00000000" w:rsidRPr="00000000">
          <w:rPr>
            <w:rFonts w:ascii="Times New Roman" w:cs="Times New Roman" w:eastAsia="Times New Roman" w:hAnsi="Times New Roman"/>
            <w:sz w:val="24"/>
            <w:szCs w:val="24"/>
            <w:rtl w:val="0"/>
          </w:rPr>
          <w:delText xml:space="preserve">theoretical and experimental research has shown that </w:delText>
        </w:r>
      </w:del>
      <w:r w:rsidDel="00000000" w:rsidR="00000000" w:rsidRPr="00000000">
        <w:rPr>
          <w:rFonts w:ascii="Times New Roman" w:cs="Times New Roman" w:eastAsia="Times New Roman" w:hAnsi="Times New Roman"/>
          <w:sz w:val="24"/>
          <w:szCs w:val="24"/>
          <w:rtl w:val="0"/>
        </w:rPr>
        <w:t xml:space="preserve">predator-prey interactions </w:t>
      </w:r>
      <w:commentRangeStart w:id="15"/>
      <w:r w:rsidDel="00000000" w:rsidR="00000000" w:rsidRPr="00000000">
        <w:rPr>
          <w:rFonts w:ascii="Times New Roman" w:cs="Times New Roman" w:eastAsia="Times New Roman" w:hAnsi="Times New Roman"/>
          <w:sz w:val="24"/>
          <w:szCs w:val="24"/>
          <w:rtl w:val="0"/>
        </w:rPr>
        <w:t xml:space="preserve">(with few exceptions, e.g., host-parasite relationships) </w:t>
      </w:r>
      <w:commentRangeEnd w:id="15"/>
      <w:r w:rsidDel="00000000" w:rsidR="00000000" w:rsidRPr="00000000">
        <w:commentReference w:id="15"/>
      </w:r>
      <w:r w:rsidDel="00000000" w:rsidR="00000000" w:rsidRPr="00000000">
        <w:rPr>
          <w:rFonts w:ascii="Times New Roman" w:cs="Times New Roman" w:eastAsia="Times New Roman" w:hAnsi="Times New Roman"/>
          <w:sz w:val="24"/>
          <w:szCs w:val="24"/>
          <w:rtl w:val="0"/>
        </w:rPr>
        <w:t xml:space="preserve">as well as basal food-web </w:t>
      </w:r>
      <w:commentRangeStart w:id="16"/>
      <w:r w:rsidDel="00000000" w:rsidR="00000000" w:rsidRPr="00000000">
        <w:rPr>
          <w:rFonts w:ascii="Times New Roman" w:cs="Times New Roman" w:eastAsia="Times New Roman" w:hAnsi="Times New Roman"/>
          <w:sz w:val="24"/>
          <w:szCs w:val="24"/>
          <w:rtl w:val="0"/>
        </w:rPr>
        <w:t xml:space="preserve">dynamics </w:t>
      </w:r>
      <w:commentRangeEnd w:id="16"/>
      <w:r w:rsidDel="00000000" w:rsidR="00000000" w:rsidRPr="00000000">
        <w:commentReference w:id="16"/>
      </w:r>
      <w:r w:rsidDel="00000000" w:rsidR="00000000" w:rsidRPr="00000000">
        <w:rPr>
          <w:rFonts w:ascii="Times New Roman" w:cs="Times New Roman" w:eastAsia="Times New Roman" w:hAnsi="Times New Roman"/>
          <w:sz w:val="24"/>
          <w:szCs w:val="24"/>
          <w:rtl w:val="0"/>
        </w:rPr>
        <w:t xml:space="preserve">(i.e., decomposition and production) are </w:t>
      </w:r>
      <w:del w:author="Laura Antao" w:id="54" w:date="2024-10-18T13:30:09Z">
        <w:r w:rsidDel="00000000" w:rsidR="00000000" w:rsidRPr="00000000">
          <w:rPr>
            <w:rFonts w:ascii="Times New Roman" w:cs="Times New Roman" w:eastAsia="Times New Roman" w:hAnsi="Times New Roman"/>
            <w:sz w:val="24"/>
            <w:szCs w:val="24"/>
            <w:rtl w:val="0"/>
          </w:rPr>
          <w:delText xml:space="preserve">both </w:delText>
        </w:r>
      </w:del>
      <w:r w:rsidDel="00000000" w:rsidR="00000000" w:rsidRPr="00000000">
        <w:rPr>
          <w:rFonts w:ascii="Times New Roman" w:cs="Times New Roman" w:eastAsia="Times New Roman" w:hAnsi="Times New Roman"/>
          <w:sz w:val="24"/>
          <w:szCs w:val="24"/>
          <w:rtl w:val="0"/>
        </w:rPr>
        <w:t xml:space="preserve">size-delimited </w:t>
      </w:r>
      <w:r w:rsidDel="00000000" w:rsidR="00000000" w:rsidRPr="00000000">
        <w:rPr>
          <w:rFonts w:ascii="Times New Roman" w:cs="Times New Roman" w:eastAsia="Times New Roman" w:hAnsi="Times New Roman"/>
          <w:sz w:val="24"/>
          <w:szCs w:val="24"/>
          <w:rtl w:val="0"/>
        </w:rPr>
        <w:t xml:space="preserve">(de Roos </w:t>
      </w:r>
      <w:r w:rsidDel="00000000" w:rsidR="00000000" w:rsidRPr="00000000">
        <w:rPr>
          <w:rFonts w:ascii="Times New Roman" w:cs="Times New Roman" w:eastAsia="Times New Roman" w:hAnsi="Times New Roman"/>
          <w:sz w:val="24"/>
          <w:szCs w:val="24"/>
          <w:rtl w:val="0"/>
        </w:rPr>
        <w:t xml:space="preserve">&amp; Persson., 2002; Scheffer &amp; Carpenter, 2003; Woodward et al., 2005).</w:t>
      </w:r>
      <w:r w:rsidDel="00000000" w:rsidR="00000000" w:rsidRPr="00000000">
        <w:rPr>
          <w:rtl w:val="0"/>
        </w:rPr>
      </w:r>
    </w:p>
    <w:p w:rsidR="00000000" w:rsidDel="00000000" w:rsidP="00000000" w:rsidRDefault="00000000" w:rsidRPr="00000000" w14:paraId="00000014">
      <w:pPr>
        <w:spacing w:after="240" w:before="240" w:lineRule="auto"/>
        <w:ind w:firstLine="720"/>
        <w:rPr>
          <w:rFonts w:ascii="Times New Roman" w:cs="Times New Roman" w:eastAsia="Times New Roman" w:hAnsi="Times New Roman"/>
          <w:sz w:val="24"/>
          <w:szCs w:val="24"/>
        </w:rPr>
      </w:pPr>
      <w:commentRangeStart w:id="17"/>
      <w:r w:rsidDel="00000000" w:rsidR="00000000" w:rsidRPr="00000000">
        <w:rPr>
          <w:rFonts w:ascii="Times New Roman" w:cs="Times New Roman" w:eastAsia="Times New Roman" w:hAnsi="Times New Roman"/>
          <w:sz w:val="24"/>
          <w:szCs w:val="24"/>
          <w:rtl w:val="0"/>
        </w:rPr>
        <w:t xml:space="preserve">Four </w:t>
      </w:r>
      <w:commentRangeEnd w:id="17"/>
      <w:r w:rsidDel="00000000" w:rsidR="00000000" w:rsidRPr="00000000">
        <w:commentReference w:id="17"/>
      </w:r>
      <w:r w:rsidDel="00000000" w:rsidR="00000000" w:rsidRPr="00000000">
        <w:rPr>
          <w:rFonts w:ascii="Times New Roman" w:cs="Times New Roman" w:eastAsia="Times New Roman" w:hAnsi="Times New Roman"/>
          <w:sz w:val="24"/>
          <w:szCs w:val="24"/>
          <w:rtl w:val="0"/>
        </w:rPr>
        <w:t xml:space="preserve">hypotheses predict shifts in animal body size over time and space. First</w:t>
      </w:r>
      <w:del w:author="Laura Antao" w:id="55" w:date="2024-10-17T14:28:17Z">
        <w:r w:rsidDel="00000000" w:rsidR="00000000" w:rsidRPr="00000000">
          <w:rPr>
            <w:rFonts w:ascii="Times New Roman" w:cs="Times New Roman" w:eastAsia="Times New Roman" w:hAnsi="Times New Roman"/>
            <w:sz w:val="24"/>
            <w:szCs w:val="24"/>
            <w:rtl w:val="0"/>
          </w:rPr>
          <w:delText xml:space="preserve"> and interspecifically</w:delText>
        </w:r>
      </w:del>
      <w:r w:rsidDel="00000000" w:rsidR="00000000" w:rsidRPr="00000000">
        <w:rPr>
          <w:rFonts w:ascii="Times New Roman" w:cs="Times New Roman" w:eastAsia="Times New Roman" w:hAnsi="Times New Roman"/>
          <w:sz w:val="24"/>
          <w:szCs w:val="24"/>
          <w:rtl w:val="0"/>
        </w:rPr>
        <w:t xml:space="preserve">, body size tends to increase with latitude</w:t>
      </w:r>
      <w:ins w:author="Laura Antao" w:id="56" w:date="2024-10-18T13:34:42Z">
        <w:r w:rsidDel="00000000" w:rsidR="00000000" w:rsidRPr="00000000">
          <w:rPr>
            <w:rFonts w:ascii="Times New Roman" w:cs="Times New Roman" w:eastAsia="Times New Roman" w:hAnsi="Times New Roman"/>
            <w:sz w:val="24"/>
            <w:szCs w:val="24"/>
            <w:rtl w:val="0"/>
          </w:rPr>
          <w:t xml:space="preserve"> across species</w:t>
        </w:r>
      </w:ins>
      <w:r w:rsidDel="00000000" w:rsidR="00000000" w:rsidRPr="00000000">
        <w:rPr>
          <w:rFonts w:ascii="Times New Roman" w:cs="Times New Roman" w:eastAsia="Times New Roman" w:hAnsi="Times New Roman"/>
          <w:sz w:val="24"/>
          <w:szCs w:val="24"/>
          <w:rtl w:val="0"/>
        </w:rPr>
        <w:t xml:space="preserve">, a phenomenon known as ‘Bergmann’s rule’ (Bergmann, 1848)</w:t>
      </w:r>
      <w:ins w:author="Laura Antao" w:id="57" w:date="2024-10-17T14:29:43Z">
        <w:r w:rsidDel="00000000" w:rsidR="00000000" w:rsidRPr="00000000">
          <w:rPr>
            <w:rFonts w:ascii="Times New Roman" w:cs="Times New Roman" w:eastAsia="Times New Roman" w:hAnsi="Times New Roman"/>
            <w:sz w:val="24"/>
            <w:szCs w:val="24"/>
            <w:rtl w:val="0"/>
          </w:rPr>
          <w:t xml:space="preserve">, which</w:t>
        </w:r>
      </w:ins>
      <w:del w:author="Laura Antao" w:id="57" w:date="2024-10-17T14:29:43Z">
        <w:r w:rsidDel="00000000" w:rsidR="00000000" w:rsidRPr="00000000">
          <w:rPr>
            <w:rFonts w:ascii="Times New Roman" w:cs="Times New Roman" w:eastAsia="Times New Roman" w:hAnsi="Times New Roman"/>
            <w:sz w:val="24"/>
            <w:szCs w:val="24"/>
            <w:rtl w:val="0"/>
          </w:rPr>
          <w:delText xml:space="preserve">. Bergmann’s rule</w:delText>
        </w:r>
      </w:del>
      <w:r w:rsidDel="00000000" w:rsidR="00000000" w:rsidRPr="00000000">
        <w:rPr>
          <w:rFonts w:ascii="Times New Roman" w:cs="Times New Roman" w:eastAsia="Times New Roman" w:hAnsi="Times New Roman"/>
          <w:sz w:val="24"/>
          <w:szCs w:val="24"/>
          <w:rtl w:val="0"/>
        </w:rPr>
        <w:t xml:space="preserve"> </w:t>
      </w:r>
      <w:ins w:author="Laura Antao" w:id="58" w:date="2024-10-17T14:29:02Z">
        <w:r w:rsidDel="00000000" w:rsidR="00000000" w:rsidRPr="00000000">
          <w:rPr>
            <w:rFonts w:ascii="Times New Roman" w:cs="Times New Roman" w:eastAsia="Times New Roman" w:hAnsi="Times New Roman"/>
            <w:sz w:val="24"/>
            <w:szCs w:val="24"/>
            <w:rtl w:val="0"/>
          </w:rPr>
          <w:t xml:space="preserve">applies to</w:t>
        </w:r>
      </w:ins>
      <w:del w:author="Laura Antao" w:id="58" w:date="2024-10-17T14:29:02Z">
        <w:r w:rsidDel="00000000" w:rsidR="00000000" w:rsidRPr="00000000">
          <w:rPr>
            <w:rFonts w:ascii="Times New Roman" w:cs="Times New Roman" w:eastAsia="Times New Roman" w:hAnsi="Times New Roman"/>
            <w:sz w:val="24"/>
            <w:szCs w:val="24"/>
            <w:rtl w:val="0"/>
          </w:rPr>
          <w:delText xml:space="preserve">is followed by</w:delText>
        </w:r>
      </w:del>
      <w:r w:rsidDel="00000000" w:rsidR="00000000" w:rsidRPr="00000000">
        <w:rPr>
          <w:rFonts w:ascii="Times New Roman" w:cs="Times New Roman" w:eastAsia="Times New Roman" w:hAnsi="Times New Roman"/>
          <w:sz w:val="24"/>
          <w:szCs w:val="24"/>
          <w:rtl w:val="0"/>
        </w:rPr>
        <w:t xml:space="preserve"> many endothermic taxa (e.g. Meiri &amp; Dayan, 2003) but is less </w:t>
      </w:r>
      <w:commentRangeStart w:id="18"/>
      <w:r w:rsidDel="00000000" w:rsidR="00000000" w:rsidRPr="00000000">
        <w:rPr>
          <w:rFonts w:ascii="Times New Roman" w:cs="Times New Roman" w:eastAsia="Times New Roman" w:hAnsi="Times New Roman"/>
          <w:sz w:val="24"/>
          <w:szCs w:val="24"/>
          <w:rtl w:val="0"/>
        </w:rPr>
        <w:t xml:space="preserve">validated </w:t>
      </w:r>
      <w:commentRangeEnd w:id="18"/>
      <w:r w:rsidDel="00000000" w:rsidR="00000000" w:rsidRPr="00000000">
        <w:commentReference w:id="18"/>
      </w:r>
      <w:r w:rsidDel="00000000" w:rsidR="00000000" w:rsidRPr="00000000">
        <w:rPr>
          <w:rFonts w:ascii="Times New Roman" w:cs="Times New Roman" w:eastAsia="Times New Roman" w:hAnsi="Times New Roman"/>
          <w:sz w:val="24"/>
          <w:szCs w:val="24"/>
          <w:rtl w:val="0"/>
        </w:rPr>
        <w:t xml:space="preserve">for ectotherm</w:t>
      </w:r>
      <w:ins w:author="Laura Antao" w:id="59" w:date="2024-10-17T14:29:10Z">
        <w:r w:rsidDel="00000000" w:rsidR="00000000" w:rsidRPr="00000000">
          <w:rPr>
            <w:rFonts w:ascii="Times New Roman" w:cs="Times New Roman" w:eastAsia="Times New Roman" w:hAnsi="Times New Roman"/>
            <w:sz w:val="24"/>
            <w:szCs w:val="24"/>
            <w:rtl w:val="0"/>
          </w:rPr>
          <w:t xml:space="preserve">s</w:t>
        </w:r>
      </w:ins>
      <w:del w:author="Laura Antao" w:id="59" w:date="2024-10-17T14:29:10Z">
        <w:r w:rsidDel="00000000" w:rsidR="00000000" w:rsidRPr="00000000">
          <w:rPr>
            <w:rFonts w:ascii="Times New Roman" w:cs="Times New Roman" w:eastAsia="Times New Roman" w:hAnsi="Times New Roman"/>
            <w:sz w:val="24"/>
            <w:szCs w:val="24"/>
            <w:rtl w:val="0"/>
          </w:rPr>
          <w:delText xml:space="preserve">ic taxa</w:delText>
        </w:r>
      </w:del>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Audzijonyte </w:t>
      </w:r>
      <w:r w:rsidDel="00000000" w:rsidR="00000000" w:rsidRPr="00000000">
        <w:rPr>
          <w:rFonts w:ascii="Times New Roman" w:cs="Times New Roman" w:eastAsia="Times New Roman" w:hAnsi="Times New Roman"/>
          <w:i w:val="1"/>
          <w:sz w:val="24"/>
          <w:szCs w:val="24"/>
          <w:rtl w:val="0"/>
        </w:rPr>
        <w:t xml:space="preserve">et al.</w:t>
      </w:r>
      <w:r w:rsidDel="00000000" w:rsidR="00000000" w:rsidRPr="00000000">
        <w:rPr>
          <w:rFonts w:ascii="Times New Roman" w:cs="Times New Roman" w:eastAsia="Times New Roman" w:hAnsi="Times New Roman"/>
          <w:sz w:val="24"/>
          <w:szCs w:val="24"/>
          <w:rtl w:val="0"/>
        </w:rPr>
        <w:t xml:space="preserve">, 201</w:t>
      </w:r>
      <w:r w:rsidDel="00000000" w:rsidR="00000000" w:rsidRPr="00000000">
        <w:rPr>
          <w:rFonts w:ascii="Times New Roman" w:cs="Times New Roman" w:eastAsia="Times New Roman" w:hAnsi="Times New Roman"/>
          <w:sz w:val="24"/>
          <w:szCs w:val="24"/>
          <w:rtl w:val="0"/>
        </w:rPr>
        <w:t xml:space="preserve">9). The latitudinal gradient in temperature</w:t>
      </w:r>
      <w:del w:author="Laura Antao" w:id="60" w:date="2024-10-17T14:29:29Z">
        <w:r w:rsidDel="00000000" w:rsidR="00000000" w:rsidRPr="00000000">
          <w:rPr>
            <w:rFonts w:ascii="Times New Roman" w:cs="Times New Roman" w:eastAsia="Times New Roman" w:hAnsi="Times New Roman"/>
            <w:sz w:val="24"/>
            <w:szCs w:val="24"/>
            <w:rtl w:val="0"/>
          </w:rPr>
          <w:delText xml:space="preserve">s</w:delText>
        </w:r>
      </w:del>
      <w:r w:rsidDel="00000000" w:rsidR="00000000" w:rsidRPr="00000000">
        <w:rPr>
          <w:rFonts w:ascii="Times New Roman" w:cs="Times New Roman" w:eastAsia="Times New Roman" w:hAnsi="Times New Roman"/>
          <w:sz w:val="24"/>
          <w:szCs w:val="24"/>
          <w:rtl w:val="0"/>
        </w:rPr>
        <w:t xml:space="preserve"> is the hypothesized mechanism underlying Bergmann’s rule (</w:t>
      </w:r>
      <w:r w:rsidDel="00000000" w:rsidR="00000000" w:rsidRPr="00000000">
        <w:rPr>
          <w:rFonts w:ascii="Times New Roman" w:cs="Times New Roman" w:eastAsia="Times New Roman" w:hAnsi="Times New Roman"/>
          <w:sz w:val="24"/>
          <w:szCs w:val="24"/>
          <w:rtl w:val="0"/>
        </w:rPr>
        <w:t xml:space="preserve">Horne </w:t>
      </w:r>
      <w:r w:rsidDel="00000000" w:rsidR="00000000" w:rsidRPr="00000000">
        <w:rPr>
          <w:rFonts w:ascii="Times New Roman" w:cs="Times New Roman" w:eastAsia="Times New Roman" w:hAnsi="Times New Roman"/>
          <w:i w:val="1"/>
          <w:sz w:val="24"/>
          <w:szCs w:val="24"/>
          <w:rtl w:val="0"/>
        </w:rPr>
        <w:t xml:space="preserve">et al.</w:t>
      </w:r>
      <w:r w:rsidDel="00000000" w:rsidR="00000000" w:rsidRPr="00000000">
        <w:rPr>
          <w:rFonts w:ascii="Times New Roman" w:cs="Times New Roman" w:eastAsia="Times New Roman" w:hAnsi="Times New Roman"/>
          <w:sz w:val="24"/>
          <w:szCs w:val="24"/>
          <w:rtl w:val="0"/>
        </w:rPr>
        <w:t xml:space="preserve">, 2017</w:t>
      </w:r>
      <w:r w:rsidDel="00000000" w:rsidR="00000000" w:rsidRPr="00000000">
        <w:rPr>
          <w:rFonts w:ascii="Times New Roman" w:cs="Times New Roman" w:eastAsia="Times New Roman" w:hAnsi="Times New Roman"/>
          <w:sz w:val="24"/>
          <w:szCs w:val="24"/>
          <w:rtl w:val="0"/>
        </w:rPr>
        <w:t xml:space="preserve">). Second</w:t>
      </w:r>
      <w:del w:author="Laura Antao" w:id="61" w:date="2024-10-17T14:30:50Z">
        <w:r w:rsidDel="00000000" w:rsidR="00000000" w:rsidRPr="00000000">
          <w:rPr>
            <w:rFonts w:ascii="Times New Roman" w:cs="Times New Roman" w:eastAsia="Times New Roman" w:hAnsi="Times New Roman"/>
            <w:sz w:val="24"/>
            <w:szCs w:val="24"/>
            <w:rtl w:val="0"/>
          </w:rPr>
          <w:delText xml:space="preserve"> and intraspecifically</w:delText>
        </w:r>
      </w:del>
      <w:r w:rsidDel="00000000" w:rsidR="00000000" w:rsidRPr="00000000">
        <w:rPr>
          <w:rFonts w:ascii="Times New Roman" w:cs="Times New Roman" w:eastAsia="Times New Roman" w:hAnsi="Times New Roman"/>
          <w:sz w:val="24"/>
          <w:szCs w:val="24"/>
          <w:rtl w:val="0"/>
        </w:rPr>
        <w:t xml:space="preserve">, ‘James’ rule’ predicts </w:t>
      </w:r>
      <w:ins w:author="Laura Antao" w:id="62" w:date="2024-10-17T14:30:16Z">
        <w:r w:rsidDel="00000000" w:rsidR="00000000" w:rsidRPr="00000000">
          <w:rPr>
            <w:rFonts w:ascii="Times New Roman" w:cs="Times New Roman" w:eastAsia="Times New Roman" w:hAnsi="Times New Roman"/>
            <w:sz w:val="24"/>
            <w:szCs w:val="24"/>
            <w:rtl w:val="0"/>
          </w:rPr>
          <w:t xml:space="preserve">that within species, </w:t>
        </w:r>
      </w:ins>
      <w:del w:author="Laura Antao" w:id="62" w:date="2024-10-17T14:30:16Z">
        <w:r w:rsidDel="00000000" w:rsidR="00000000" w:rsidRPr="00000000">
          <w:rPr>
            <w:rFonts w:ascii="Times New Roman" w:cs="Times New Roman" w:eastAsia="Times New Roman" w:hAnsi="Times New Roman"/>
            <w:sz w:val="24"/>
            <w:szCs w:val="24"/>
            <w:rtl w:val="0"/>
          </w:rPr>
          <w:delText xml:space="preserve">smaller body sizes in </w:delText>
        </w:r>
      </w:del>
      <w:r w:rsidDel="00000000" w:rsidR="00000000" w:rsidRPr="00000000">
        <w:rPr>
          <w:rFonts w:ascii="Times New Roman" w:cs="Times New Roman" w:eastAsia="Times New Roman" w:hAnsi="Times New Roman"/>
          <w:sz w:val="24"/>
          <w:szCs w:val="24"/>
          <w:rtl w:val="0"/>
        </w:rPr>
        <w:t xml:space="preserve">warmer areas</w:t>
      </w:r>
      <w:ins w:author="Laura Antao" w:id="63" w:date="2024-10-17T14:30:27Z">
        <w:r w:rsidDel="00000000" w:rsidR="00000000" w:rsidRPr="00000000">
          <w:rPr>
            <w:rFonts w:ascii="Times New Roman" w:cs="Times New Roman" w:eastAsia="Times New Roman" w:hAnsi="Times New Roman"/>
            <w:sz w:val="24"/>
            <w:szCs w:val="24"/>
            <w:rtl w:val="0"/>
          </w:rPr>
          <w:t xml:space="preserve"> host </w:t>
        </w:r>
        <w:r w:rsidDel="00000000" w:rsidR="00000000" w:rsidRPr="00000000">
          <w:rPr>
            <w:rFonts w:ascii="Times New Roman" w:cs="Times New Roman" w:eastAsia="Times New Roman" w:hAnsi="Times New Roman"/>
            <w:sz w:val="24"/>
            <w:szCs w:val="24"/>
            <w:rtl w:val="0"/>
          </w:rPr>
          <w:t xml:space="preserve">smaller</w:t>
        </w:r>
        <w:r w:rsidDel="00000000" w:rsidR="00000000" w:rsidRPr="00000000">
          <w:rPr>
            <w:rFonts w:ascii="Times New Roman" w:cs="Times New Roman" w:eastAsia="Times New Roman" w:hAnsi="Times New Roman"/>
            <w:sz w:val="24"/>
            <w:szCs w:val="24"/>
            <w:rtl w:val="0"/>
          </w:rPr>
          <w:t xml:space="preserve"> individuals</w:t>
        </w:r>
      </w:ins>
      <w:r w:rsidDel="00000000" w:rsidR="00000000" w:rsidRPr="00000000">
        <w:rPr>
          <w:rFonts w:ascii="Times New Roman" w:cs="Times New Roman" w:eastAsia="Times New Roman" w:hAnsi="Times New Roman"/>
          <w:sz w:val="24"/>
          <w:szCs w:val="24"/>
          <w:rtl w:val="0"/>
        </w:rPr>
        <w:t xml:space="preserve">. </w:t>
      </w:r>
      <w:ins w:author="Laura Antao" w:id="64" w:date="2024-10-17T14:31:33Z">
        <w:r w:rsidDel="00000000" w:rsidR="00000000" w:rsidRPr="00000000">
          <w:rPr>
            <w:rFonts w:ascii="Times New Roman" w:cs="Times New Roman" w:eastAsia="Times New Roman" w:hAnsi="Times New Roman"/>
            <w:sz w:val="24"/>
            <w:szCs w:val="24"/>
            <w:rtl w:val="0"/>
          </w:rPr>
          <w:t xml:space="preserve">This rule holds</w:t>
        </w:r>
      </w:ins>
      <w:ins w:author="Laura Antao" w:id="65" w:date="2024-10-17T14:32:03Z">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along spatial thermal clines</w:t>
        </w:r>
      </w:ins>
      <w:del w:author="Laura Antao" w:id="64" w:date="2024-10-17T14:31:33Z">
        <w:r w:rsidDel="00000000" w:rsidR="00000000" w:rsidRPr="00000000">
          <w:rPr>
            <w:rFonts w:ascii="Times New Roman" w:cs="Times New Roman" w:eastAsia="Times New Roman" w:hAnsi="Times New Roman"/>
            <w:sz w:val="24"/>
            <w:szCs w:val="24"/>
            <w:rtl w:val="0"/>
          </w:rPr>
          <w:delText xml:space="preserve">Body sizes of</w:delText>
        </w:r>
      </w:del>
      <w:ins w:author="Laura Antao" w:id="64" w:date="2024-10-17T14:31:33Z">
        <w:r w:rsidDel="00000000" w:rsidR="00000000" w:rsidRPr="00000000">
          <w:rPr>
            <w:rFonts w:ascii="Times New Roman" w:cs="Times New Roman" w:eastAsia="Times New Roman" w:hAnsi="Times New Roman"/>
            <w:sz w:val="24"/>
            <w:szCs w:val="24"/>
            <w:rtl w:val="0"/>
          </w:rPr>
          <w:t xml:space="preserve"> for</w:t>
        </w:r>
      </w:ins>
      <w:r w:rsidDel="00000000" w:rsidR="00000000" w:rsidRPr="00000000">
        <w:rPr>
          <w:rFonts w:ascii="Times New Roman" w:cs="Times New Roman" w:eastAsia="Times New Roman" w:hAnsi="Times New Roman"/>
          <w:sz w:val="24"/>
          <w:szCs w:val="24"/>
          <w:rtl w:val="0"/>
        </w:rPr>
        <w:t xml:space="preserve"> both endothermic </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James</w:t>
      </w:r>
      <w:r w:rsidDel="00000000" w:rsidR="00000000" w:rsidRPr="00000000">
        <w:rPr>
          <w:rFonts w:ascii="Times New Roman" w:cs="Times New Roman" w:eastAsia="Times New Roman" w:hAnsi="Times New Roman"/>
          <w:sz w:val="24"/>
          <w:szCs w:val="24"/>
          <w:rtl w:val="0"/>
        </w:rPr>
        <w:t xml:space="preserve">, 1970; </w:t>
      </w:r>
      <w:r w:rsidDel="00000000" w:rsidR="00000000" w:rsidRPr="00000000">
        <w:rPr>
          <w:rFonts w:ascii="Times New Roman" w:cs="Times New Roman" w:eastAsia="Times New Roman" w:hAnsi="Times New Roman"/>
          <w:sz w:val="24"/>
          <w:szCs w:val="24"/>
          <w:rtl w:val="0"/>
        </w:rPr>
        <w:t xml:space="preserve">Henry </w:t>
      </w:r>
      <w:r w:rsidDel="00000000" w:rsidR="00000000" w:rsidRPr="00000000">
        <w:rPr>
          <w:rFonts w:ascii="Times New Roman" w:cs="Times New Roman" w:eastAsia="Times New Roman" w:hAnsi="Times New Roman"/>
          <w:i w:val="1"/>
          <w:sz w:val="24"/>
          <w:szCs w:val="24"/>
          <w:rtl w:val="0"/>
        </w:rPr>
        <w:t xml:space="preserve">et al.</w:t>
      </w:r>
      <w:r w:rsidDel="00000000" w:rsidR="00000000" w:rsidRPr="00000000">
        <w:rPr>
          <w:rFonts w:ascii="Times New Roman" w:cs="Times New Roman" w:eastAsia="Times New Roman" w:hAnsi="Times New Roman"/>
          <w:sz w:val="24"/>
          <w:szCs w:val="24"/>
          <w:rtl w:val="0"/>
        </w:rPr>
        <w:t xml:space="preserve">, 2022</w:t>
      </w:r>
      <w:r w:rsidDel="00000000" w:rsidR="00000000" w:rsidRPr="00000000">
        <w:rPr>
          <w:rFonts w:ascii="Times New Roman" w:cs="Times New Roman" w:eastAsia="Times New Roman" w:hAnsi="Times New Roman"/>
          <w:sz w:val="24"/>
          <w:szCs w:val="24"/>
          <w:rtl w:val="0"/>
        </w:rPr>
        <w:t xml:space="preserve">) and ectothermic </w:t>
      </w:r>
      <w:ins w:author="Laura Antao" w:id="66" w:date="2024-10-17T14:32:15Z">
        <w:r w:rsidDel="00000000" w:rsidR="00000000" w:rsidRPr="00000000">
          <w:rPr>
            <w:rFonts w:ascii="Times New Roman" w:cs="Times New Roman" w:eastAsia="Times New Roman" w:hAnsi="Times New Roman"/>
            <w:sz w:val="24"/>
            <w:szCs w:val="24"/>
            <w:rtl w:val="0"/>
          </w:rPr>
          <w:t xml:space="preserve">species </w:t>
        </w:r>
      </w:ins>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Killen</w:t>
      </w:r>
      <w:r w:rsidDel="00000000" w:rsidR="00000000" w:rsidRPr="00000000">
        <w:rPr>
          <w:rFonts w:ascii="Times New Roman" w:cs="Times New Roman" w:eastAsia="Times New Roman" w:hAnsi="Times New Roman"/>
          <w:i w:val="1"/>
          <w:sz w:val="24"/>
          <w:szCs w:val="24"/>
          <w:rtl w:val="0"/>
        </w:rPr>
        <w:t xml:space="preserve"> et al.</w:t>
      </w:r>
      <w:r w:rsidDel="00000000" w:rsidR="00000000" w:rsidRPr="00000000">
        <w:rPr>
          <w:rFonts w:ascii="Times New Roman" w:cs="Times New Roman" w:eastAsia="Times New Roman" w:hAnsi="Times New Roman"/>
          <w:sz w:val="24"/>
          <w:szCs w:val="24"/>
          <w:rtl w:val="0"/>
        </w:rPr>
        <w:t xml:space="preserve">, 2010; </w:t>
      </w:r>
      <w:r w:rsidDel="00000000" w:rsidR="00000000" w:rsidRPr="00000000">
        <w:rPr>
          <w:rFonts w:ascii="Times New Roman" w:cs="Times New Roman" w:eastAsia="Times New Roman" w:hAnsi="Times New Roman"/>
          <w:sz w:val="24"/>
          <w:szCs w:val="24"/>
          <w:rtl w:val="0"/>
        </w:rPr>
        <w:t xml:space="preserve">Deutsch </w:t>
      </w:r>
      <w:r w:rsidDel="00000000" w:rsidR="00000000" w:rsidRPr="00000000">
        <w:rPr>
          <w:rFonts w:ascii="Times New Roman" w:cs="Times New Roman" w:eastAsia="Times New Roman" w:hAnsi="Times New Roman"/>
          <w:i w:val="1"/>
          <w:sz w:val="24"/>
          <w:szCs w:val="24"/>
          <w:rtl w:val="0"/>
        </w:rPr>
        <w:t xml:space="preserve">et al.</w:t>
      </w:r>
      <w:r w:rsidDel="00000000" w:rsidR="00000000" w:rsidRPr="00000000">
        <w:rPr>
          <w:rFonts w:ascii="Times New Roman" w:cs="Times New Roman" w:eastAsia="Times New Roman" w:hAnsi="Times New Roman"/>
          <w:sz w:val="24"/>
          <w:szCs w:val="24"/>
          <w:rtl w:val="0"/>
        </w:rPr>
        <w:t xml:space="preserve">, 2022)</w:t>
      </w:r>
      <w:del w:author="Laura Antao" w:id="66" w:date="2024-10-17T14:32:15Z">
        <w:r w:rsidDel="00000000" w:rsidR="00000000" w:rsidRPr="00000000">
          <w:rPr>
            <w:rFonts w:ascii="Times New Roman" w:cs="Times New Roman" w:eastAsia="Times New Roman" w:hAnsi="Times New Roman"/>
            <w:sz w:val="24"/>
            <w:szCs w:val="24"/>
            <w:rtl w:val="0"/>
          </w:rPr>
          <w:delText xml:space="preserve"> </w:delText>
        </w:r>
        <w:r w:rsidDel="00000000" w:rsidR="00000000" w:rsidRPr="00000000">
          <w:rPr>
            <w:rFonts w:ascii="Times New Roman" w:cs="Times New Roman" w:eastAsia="Times New Roman" w:hAnsi="Times New Roman"/>
            <w:sz w:val="24"/>
            <w:szCs w:val="24"/>
            <w:rtl w:val="0"/>
          </w:rPr>
          <w:delText xml:space="preserve">species</w:delText>
        </w:r>
        <w:r w:rsidDel="00000000" w:rsidR="00000000" w:rsidRPr="00000000">
          <w:rPr>
            <w:rFonts w:ascii="Times New Roman" w:cs="Times New Roman" w:eastAsia="Times New Roman" w:hAnsi="Times New Roman"/>
            <w:sz w:val="24"/>
            <w:szCs w:val="24"/>
            <w:rtl w:val="0"/>
          </w:rPr>
          <w:delText xml:space="preserve"> </w:delText>
        </w:r>
      </w:del>
      <w:del w:author="Laura Antao" w:id="67" w:date="2024-10-17T14:31:58Z">
        <w:r w:rsidDel="00000000" w:rsidR="00000000" w:rsidRPr="00000000">
          <w:rPr>
            <w:rFonts w:ascii="Times New Roman" w:cs="Times New Roman" w:eastAsia="Times New Roman" w:hAnsi="Times New Roman"/>
            <w:sz w:val="24"/>
            <w:szCs w:val="24"/>
            <w:rtl w:val="0"/>
          </w:rPr>
          <w:delText xml:space="preserve">have demonstrated conformity to James’ rule</w:delText>
        </w:r>
      </w:del>
      <w:r w:rsidDel="00000000" w:rsidR="00000000" w:rsidRPr="00000000">
        <w:rPr>
          <w:rFonts w:ascii="Times New Roman" w:cs="Times New Roman" w:eastAsia="Times New Roman" w:hAnsi="Times New Roman"/>
          <w:sz w:val="24"/>
          <w:szCs w:val="24"/>
          <w:rtl w:val="0"/>
        </w:rPr>
        <w:t xml:space="preserve"> </w:t>
      </w:r>
      <w:del w:author="Laura Antao" w:id="65" w:date="2024-10-17T14:32:03Z">
        <w:r w:rsidDel="00000000" w:rsidR="00000000" w:rsidRPr="00000000">
          <w:rPr>
            <w:rFonts w:ascii="Times New Roman" w:cs="Times New Roman" w:eastAsia="Times New Roman" w:hAnsi="Times New Roman"/>
            <w:sz w:val="24"/>
            <w:szCs w:val="24"/>
            <w:rtl w:val="0"/>
          </w:rPr>
          <w:delText xml:space="preserve">along spatial thermal clines</w:delText>
        </w:r>
      </w:del>
      <w:r w:rsidDel="00000000" w:rsidR="00000000" w:rsidRPr="00000000">
        <w:rPr>
          <w:rFonts w:ascii="Times New Roman" w:cs="Times New Roman" w:eastAsia="Times New Roman" w:hAnsi="Times New Roman"/>
          <w:sz w:val="24"/>
          <w:szCs w:val="24"/>
          <w:rtl w:val="0"/>
        </w:rPr>
        <w:t xml:space="preserve">. Third, the </w:t>
      </w:r>
      <w:commentRangeStart w:id="19"/>
      <w:commentRangeStart w:id="20"/>
      <w:commentRangeStart w:id="21"/>
      <w:commentRangeStart w:id="22"/>
      <w:r w:rsidDel="00000000" w:rsidR="00000000" w:rsidRPr="00000000">
        <w:rPr>
          <w:rFonts w:ascii="Times New Roman" w:cs="Times New Roman" w:eastAsia="Times New Roman" w:hAnsi="Times New Roman"/>
          <w:sz w:val="24"/>
          <w:szCs w:val="24"/>
          <w:rtl w:val="0"/>
        </w:rPr>
        <w:t xml:space="preserve">T</w:t>
      </w:r>
      <w:commentRangeEnd w:id="20"/>
      <w:r w:rsidDel="00000000" w:rsidR="00000000" w:rsidRPr="00000000">
        <w:commentReference w:id="20"/>
      </w:r>
      <w:commentRangeEnd w:id="21"/>
      <w:r w:rsidDel="00000000" w:rsidR="00000000" w:rsidRPr="00000000">
        <w:commentReference w:id="21"/>
      </w:r>
      <w:commentRangeEnd w:id="22"/>
      <w:r w:rsidDel="00000000" w:rsidR="00000000" w:rsidRPr="00000000">
        <w:commentReference w:id="22"/>
      </w:r>
      <w:r w:rsidDel="00000000" w:rsidR="00000000" w:rsidRPr="00000000">
        <w:rPr>
          <w:rFonts w:ascii="Times New Roman" w:cs="Times New Roman" w:eastAsia="Times New Roman" w:hAnsi="Times New Roman"/>
          <w:sz w:val="24"/>
          <w:szCs w:val="24"/>
          <w:rtl w:val="0"/>
        </w:rPr>
        <w:t xml:space="preserve">emperature-Size </w:t>
      </w:r>
      <w:r w:rsidDel="00000000" w:rsidR="00000000" w:rsidRPr="00000000">
        <w:rPr>
          <w:rFonts w:ascii="Times New Roman" w:cs="Times New Roman" w:eastAsia="Times New Roman" w:hAnsi="Times New Roman"/>
          <w:sz w:val="24"/>
          <w:szCs w:val="24"/>
          <w:rtl w:val="0"/>
        </w:rPr>
        <w:t xml:space="preserve">Rule</w:t>
      </w:r>
      <w:r w:rsidDel="00000000" w:rsidR="00000000" w:rsidRPr="00000000">
        <w:rPr>
          <w:rFonts w:ascii="Times New Roman" w:cs="Times New Roman" w:eastAsia="Times New Roman" w:hAnsi="Times New Roman"/>
          <w:sz w:val="24"/>
          <w:szCs w:val="24"/>
          <w:rtl w:val="0"/>
        </w:rPr>
        <w:t xml:space="preserve"> </w:t>
      </w:r>
      <w:commentRangeEnd w:id="19"/>
      <w:r w:rsidDel="00000000" w:rsidR="00000000" w:rsidRPr="00000000">
        <w:commentReference w:id="19"/>
      </w:r>
      <w:r w:rsidDel="00000000" w:rsidR="00000000" w:rsidRPr="00000000">
        <w:rPr>
          <w:rFonts w:ascii="Times New Roman" w:cs="Times New Roman" w:eastAsia="Times New Roman" w:hAnsi="Times New Roman"/>
          <w:sz w:val="24"/>
          <w:szCs w:val="24"/>
          <w:rtl w:val="0"/>
        </w:rPr>
        <w:t xml:space="preserve">(</w:t>
      </w:r>
      <w:commentRangeStart w:id="23"/>
      <w:r w:rsidDel="00000000" w:rsidR="00000000" w:rsidRPr="00000000">
        <w:rPr>
          <w:rFonts w:ascii="Times New Roman" w:cs="Times New Roman" w:eastAsia="Times New Roman" w:hAnsi="Times New Roman"/>
          <w:sz w:val="24"/>
          <w:szCs w:val="24"/>
          <w:rtl w:val="0"/>
        </w:rPr>
        <w:t xml:space="preserve">TSR</w:t>
      </w:r>
      <w:commentRangeEnd w:id="23"/>
      <w:r w:rsidDel="00000000" w:rsidR="00000000" w:rsidRPr="00000000">
        <w:commentReference w:id="23"/>
      </w:r>
      <w:r w:rsidDel="00000000" w:rsidR="00000000" w:rsidRPr="00000000">
        <w:rPr>
          <w:rFonts w:ascii="Times New Roman" w:cs="Times New Roman" w:eastAsia="Times New Roman" w:hAnsi="Times New Roman"/>
          <w:sz w:val="24"/>
          <w:szCs w:val="24"/>
          <w:rtl w:val="0"/>
        </w:rPr>
        <w:t xml:space="preserve">) predicts declining body sizes with rising temperatures</w:t>
      </w:r>
      <w:del w:author="Laura Antao" w:id="68" w:date="2024-10-17T14:43:55Z">
        <w:commentRangeStart w:id="24"/>
        <w:r w:rsidDel="00000000" w:rsidR="00000000" w:rsidRPr="00000000">
          <w:rPr>
            <w:rFonts w:ascii="Times New Roman" w:cs="Times New Roman" w:eastAsia="Times New Roman" w:hAnsi="Times New Roman"/>
            <w:sz w:val="24"/>
            <w:szCs w:val="24"/>
            <w:rtl w:val="0"/>
          </w:rPr>
          <w:delText xml:space="preserve"> through time</w:delText>
        </w:r>
      </w:del>
      <w:commentRangeEnd w:id="24"/>
      <w:r w:rsidDel="00000000" w:rsidR="00000000" w:rsidRPr="00000000">
        <w:commentReference w:id="24"/>
      </w:r>
      <w:r w:rsidDel="00000000" w:rsidR="00000000" w:rsidRPr="00000000">
        <w:rPr>
          <w:rFonts w:ascii="Times New Roman" w:cs="Times New Roman" w:eastAsia="Times New Roman" w:hAnsi="Times New Roman"/>
          <w:sz w:val="24"/>
          <w:szCs w:val="24"/>
          <w:rtl w:val="0"/>
        </w:rPr>
        <w:t xml:space="preserve">. </w:t>
      </w:r>
      <w:ins w:author="Laura Antao" w:id="69" w:date="2024-10-17T14:45:08Z">
        <w:r w:rsidDel="00000000" w:rsidR="00000000" w:rsidRPr="00000000">
          <w:rPr>
            <w:rFonts w:ascii="Times New Roman" w:cs="Times New Roman" w:eastAsia="Times New Roman" w:hAnsi="Times New Roman"/>
            <w:sz w:val="24"/>
            <w:szCs w:val="24"/>
            <w:rtl w:val="0"/>
          </w:rPr>
          <w:t xml:space="preserve">This pattern</w:t>
        </w:r>
      </w:ins>
      <w:del w:author="Laura Antao" w:id="69" w:date="2024-10-17T14:45:08Z">
        <w:r w:rsidDel="00000000" w:rsidR="00000000" w:rsidRPr="00000000">
          <w:rPr>
            <w:rFonts w:ascii="Times New Roman" w:cs="Times New Roman" w:eastAsia="Times New Roman" w:hAnsi="Times New Roman"/>
            <w:sz w:val="24"/>
            <w:szCs w:val="24"/>
            <w:rtl w:val="0"/>
          </w:rPr>
          <w:delText xml:space="preserve">Adherence to the TSR</w:delText>
        </w:r>
      </w:del>
      <w:r w:rsidDel="00000000" w:rsidR="00000000" w:rsidRPr="00000000">
        <w:rPr>
          <w:rFonts w:ascii="Times New Roman" w:cs="Times New Roman" w:eastAsia="Times New Roman" w:hAnsi="Times New Roman"/>
          <w:sz w:val="24"/>
          <w:szCs w:val="24"/>
          <w:rtl w:val="0"/>
        </w:rPr>
        <w:t xml:space="preserve"> has primarily been ascribed to smaller animals having increased heat tolerance due to larger surface area to volume ratios</w:t>
      </w:r>
      <w:ins w:author="Laura Antao" w:id="70" w:date="2024-10-17T14:45:37Z">
        <w:r w:rsidDel="00000000" w:rsidR="00000000" w:rsidRPr="00000000">
          <w:rPr>
            <w:rFonts w:ascii="Times New Roman" w:cs="Times New Roman" w:eastAsia="Times New Roman" w:hAnsi="Times New Roman"/>
            <w:sz w:val="24"/>
            <w:szCs w:val="24"/>
            <w:rtl w:val="0"/>
          </w:rPr>
          <w:t xml:space="preserve">, with</w:t>
        </w:r>
      </w:ins>
      <w:del w:author="Laura Antao" w:id="70" w:date="2024-10-17T14:45:37Z">
        <w:r w:rsidDel="00000000" w:rsidR="00000000" w:rsidRPr="00000000">
          <w:rPr>
            <w:rFonts w:ascii="Times New Roman" w:cs="Times New Roman" w:eastAsia="Times New Roman" w:hAnsi="Times New Roman"/>
            <w:sz w:val="24"/>
            <w:szCs w:val="24"/>
            <w:rtl w:val="0"/>
          </w:rPr>
          <w:delText xml:space="preserve"> and adherence has been</w:delText>
        </w:r>
      </w:del>
      <w:r w:rsidDel="00000000" w:rsidR="00000000" w:rsidRPr="00000000">
        <w:rPr>
          <w:rFonts w:ascii="Times New Roman" w:cs="Times New Roman" w:eastAsia="Times New Roman" w:hAnsi="Times New Roman"/>
          <w:sz w:val="24"/>
          <w:szCs w:val="24"/>
          <w:rtl w:val="0"/>
        </w:rPr>
        <w:t xml:space="preserve"> </w:t>
      </w:r>
      <w:del w:author="Laura Antao" w:id="71" w:date="2024-10-17T14:45:45Z">
        <w:r w:rsidDel="00000000" w:rsidR="00000000" w:rsidRPr="00000000">
          <w:rPr>
            <w:rFonts w:ascii="Times New Roman" w:cs="Times New Roman" w:eastAsia="Times New Roman" w:hAnsi="Times New Roman"/>
            <w:sz w:val="24"/>
            <w:szCs w:val="24"/>
            <w:rtl w:val="0"/>
          </w:rPr>
          <w:delText xml:space="preserve">documented</w:delText>
        </w:r>
      </w:del>
      <w:ins w:author="Laura Antao" w:id="71" w:date="2024-10-17T14:45:45Z">
        <w:del w:author="Laura Antao" w:id="71" w:date="2024-10-17T14:45:45Z">
          <w:r w:rsidDel="00000000" w:rsidR="00000000" w:rsidRPr="00000000">
            <w:rPr>
              <w:rFonts w:ascii="Times New Roman" w:cs="Times New Roman" w:eastAsia="Times New Roman" w:hAnsi="Times New Roman"/>
              <w:sz w:val="24"/>
              <w:szCs w:val="24"/>
              <w:rtl w:val="0"/>
            </w:rPr>
            <w:delText xml:space="preserve"> </w:delText>
          </w:r>
        </w:del>
        <w:r w:rsidDel="00000000" w:rsidR="00000000" w:rsidRPr="00000000">
          <w:rPr>
            <w:rFonts w:ascii="Times New Roman" w:cs="Times New Roman" w:eastAsia="Times New Roman" w:hAnsi="Times New Roman"/>
            <w:sz w:val="24"/>
            <w:szCs w:val="24"/>
            <w:rtl w:val="0"/>
          </w:rPr>
          <w:t xml:space="preserve">examples</w:t>
        </w:r>
      </w:ins>
      <w:r w:rsidDel="00000000" w:rsidR="00000000" w:rsidRPr="00000000">
        <w:rPr>
          <w:rFonts w:ascii="Times New Roman" w:cs="Times New Roman" w:eastAsia="Times New Roman" w:hAnsi="Times New Roman"/>
          <w:sz w:val="24"/>
          <w:szCs w:val="24"/>
          <w:rtl w:val="0"/>
        </w:rPr>
        <w:t xml:space="preserve"> for fish (</w:t>
      </w:r>
      <w:r w:rsidDel="00000000" w:rsidR="00000000" w:rsidRPr="00000000">
        <w:rPr>
          <w:rFonts w:ascii="Times New Roman" w:cs="Times New Roman" w:eastAsia="Times New Roman" w:hAnsi="Times New Roman"/>
          <w:sz w:val="24"/>
          <w:szCs w:val="24"/>
          <w:rtl w:val="0"/>
        </w:rPr>
        <w:t xml:space="preserve">Huss </w:t>
      </w:r>
      <w:r w:rsidDel="00000000" w:rsidR="00000000" w:rsidRPr="00000000">
        <w:rPr>
          <w:rFonts w:ascii="Times New Roman" w:cs="Times New Roman" w:eastAsia="Times New Roman" w:hAnsi="Times New Roman"/>
          <w:i w:val="1"/>
          <w:sz w:val="24"/>
          <w:szCs w:val="24"/>
          <w:rtl w:val="0"/>
        </w:rPr>
        <w:t xml:space="preserve">et al.</w:t>
      </w:r>
      <w:r w:rsidDel="00000000" w:rsidR="00000000" w:rsidRPr="00000000">
        <w:rPr>
          <w:rFonts w:ascii="Times New Roman" w:cs="Times New Roman" w:eastAsia="Times New Roman" w:hAnsi="Times New Roman"/>
          <w:sz w:val="24"/>
          <w:szCs w:val="24"/>
          <w:rtl w:val="0"/>
        </w:rPr>
        <w:t xml:space="preserve">, 2019</w:t>
      </w:r>
      <w:r w:rsidDel="00000000" w:rsidR="00000000" w:rsidRPr="00000000">
        <w:rPr>
          <w:rFonts w:ascii="Times New Roman" w:cs="Times New Roman" w:eastAsia="Times New Roman" w:hAnsi="Times New Roman"/>
          <w:sz w:val="24"/>
          <w:szCs w:val="24"/>
          <w:rtl w:val="0"/>
        </w:rPr>
        <w:t xml:space="preserve">) and </w:t>
      </w:r>
      <w:r w:rsidDel="00000000" w:rsidR="00000000" w:rsidRPr="00000000">
        <w:rPr>
          <w:rFonts w:ascii="Times New Roman" w:cs="Times New Roman" w:eastAsia="Times New Roman" w:hAnsi="Times New Roman"/>
          <w:sz w:val="24"/>
          <w:szCs w:val="24"/>
          <w:rtl w:val="0"/>
        </w:rPr>
        <w:t xml:space="preserve">birds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Weeks </w:t>
      </w:r>
      <w:r w:rsidDel="00000000" w:rsidR="00000000" w:rsidRPr="00000000">
        <w:rPr>
          <w:rFonts w:ascii="Times New Roman" w:cs="Times New Roman" w:eastAsia="Times New Roman" w:hAnsi="Times New Roman"/>
          <w:i w:val="1"/>
          <w:sz w:val="24"/>
          <w:szCs w:val="24"/>
          <w:rtl w:val="0"/>
        </w:rPr>
        <w:t xml:space="preserve">et al.</w:t>
      </w:r>
      <w:r w:rsidDel="00000000" w:rsidR="00000000" w:rsidRPr="00000000">
        <w:rPr>
          <w:rFonts w:ascii="Times New Roman" w:cs="Times New Roman" w:eastAsia="Times New Roman" w:hAnsi="Times New Roman"/>
          <w:sz w:val="24"/>
          <w:szCs w:val="24"/>
          <w:rtl w:val="0"/>
        </w:rPr>
        <w:t xml:space="preserve">, 2022</w:t>
      </w:r>
      <w:r w:rsidDel="00000000" w:rsidR="00000000" w:rsidRPr="00000000">
        <w:rPr>
          <w:rFonts w:ascii="Times New Roman" w:cs="Times New Roman" w:eastAsia="Times New Roman" w:hAnsi="Times New Roman"/>
          <w:sz w:val="24"/>
          <w:szCs w:val="24"/>
          <w:rtl w:val="0"/>
        </w:rPr>
        <w:t xml:space="preserve">)</w:t>
      </w:r>
      <w:ins w:author="Laura Antao" w:id="72" w:date="2024-10-17T14:45:56Z">
        <w:r w:rsidDel="00000000" w:rsidR="00000000" w:rsidRPr="00000000">
          <w:rPr>
            <w:rFonts w:ascii="Times New Roman" w:cs="Times New Roman" w:eastAsia="Times New Roman" w:hAnsi="Times New Roman"/>
            <w:sz w:val="24"/>
            <w:szCs w:val="24"/>
            <w:rtl w:val="0"/>
          </w:rPr>
          <w:t xml:space="preserve">. However</w:t>
        </w:r>
      </w:ins>
      <w:del w:author="Laura Antao" w:id="72" w:date="2024-10-17T14:45:56Z">
        <w:r w:rsidDel="00000000" w:rsidR="00000000" w:rsidRPr="00000000">
          <w:rPr>
            <w:rFonts w:ascii="Times New Roman" w:cs="Times New Roman" w:eastAsia="Times New Roman" w:hAnsi="Times New Roman"/>
            <w:sz w:val="24"/>
            <w:szCs w:val="24"/>
            <w:rtl w:val="0"/>
          </w:rPr>
          <w:delText xml:space="preserve">;</w:delText>
        </w:r>
      </w:del>
      <w:ins w:author="Laura Antao" w:id="72" w:date="2024-10-17T14:45:56Z">
        <w:r w:rsidDel="00000000" w:rsidR="00000000" w:rsidRPr="00000000">
          <w:rPr>
            <w:rFonts w:ascii="Times New Roman" w:cs="Times New Roman" w:eastAsia="Times New Roman" w:hAnsi="Times New Roman"/>
            <w:sz w:val="24"/>
            <w:szCs w:val="24"/>
            <w:rtl w:val="0"/>
          </w:rPr>
          <w:t xml:space="preserve">,</w:t>
        </w:r>
      </w:ins>
      <w:r w:rsidDel="00000000" w:rsidR="00000000" w:rsidRPr="00000000">
        <w:rPr>
          <w:rFonts w:ascii="Times New Roman" w:cs="Times New Roman" w:eastAsia="Times New Roman" w:hAnsi="Times New Roman"/>
          <w:sz w:val="24"/>
          <w:szCs w:val="24"/>
          <w:rtl w:val="0"/>
        </w:rPr>
        <w:t xml:space="preserve"> evidence in ectotherms remains mixed, </w:t>
      </w:r>
      <w:del w:author="Laura Antao" w:id="73" w:date="2024-10-17T14:46:16Z">
        <w:r w:rsidDel="00000000" w:rsidR="00000000" w:rsidRPr="00000000">
          <w:rPr>
            <w:rFonts w:ascii="Times New Roman" w:cs="Times New Roman" w:eastAsia="Times New Roman" w:hAnsi="Times New Roman"/>
            <w:sz w:val="24"/>
            <w:szCs w:val="24"/>
            <w:rtl w:val="0"/>
          </w:rPr>
          <w:delText xml:space="preserve">but </w:delText>
        </w:r>
      </w:del>
      <w:r w:rsidDel="00000000" w:rsidR="00000000" w:rsidRPr="00000000">
        <w:rPr>
          <w:rFonts w:ascii="Times New Roman" w:cs="Times New Roman" w:eastAsia="Times New Roman" w:hAnsi="Times New Roman"/>
          <w:sz w:val="24"/>
          <w:szCs w:val="24"/>
          <w:rtl w:val="0"/>
        </w:rPr>
        <w:t xml:space="preserve">with </w:t>
      </w:r>
      <w:commentRangeStart w:id="25"/>
      <w:r w:rsidDel="00000000" w:rsidR="00000000" w:rsidRPr="00000000">
        <w:rPr>
          <w:rFonts w:ascii="Times New Roman" w:cs="Times New Roman" w:eastAsia="Times New Roman" w:hAnsi="Times New Roman"/>
          <w:sz w:val="24"/>
          <w:szCs w:val="24"/>
          <w:rtl w:val="0"/>
        </w:rPr>
        <w:t xml:space="preserve">few studies e</w:t>
      </w:r>
      <w:commentRangeEnd w:id="25"/>
      <w:r w:rsidDel="00000000" w:rsidR="00000000" w:rsidRPr="00000000">
        <w:commentReference w:id="25"/>
      </w:r>
      <w:r w:rsidDel="00000000" w:rsidR="00000000" w:rsidRPr="00000000">
        <w:rPr>
          <w:rFonts w:ascii="Times New Roman" w:cs="Times New Roman" w:eastAsia="Times New Roman" w:hAnsi="Times New Roman"/>
          <w:sz w:val="24"/>
          <w:szCs w:val="24"/>
          <w:rtl w:val="0"/>
        </w:rPr>
        <w:t xml:space="preserve">xamining long-term shifts in invertebrate body sizes (</w:t>
      </w:r>
      <w:r w:rsidDel="00000000" w:rsidR="00000000" w:rsidRPr="00000000">
        <w:rPr>
          <w:rFonts w:ascii="Times New Roman" w:cs="Times New Roman" w:eastAsia="Times New Roman" w:hAnsi="Times New Roman"/>
          <w:sz w:val="24"/>
          <w:szCs w:val="24"/>
          <w:rtl w:val="0"/>
        </w:rPr>
        <w:t xml:space="preserve">Walters &amp; Hassall, 2006</w:t>
      </w:r>
      <w:r w:rsidDel="00000000" w:rsidR="00000000" w:rsidRPr="00000000">
        <w:rPr>
          <w:rFonts w:ascii="Times New Roman" w:cs="Times New Roman" w:eastAsia="Times New Roman" w:hAnsi="Times New Roman"/>
          <w:sz w:val="24"/>
          <w:szCs w:val="24"/>
          <w:rtl w:val="0"/>
        </w:rPr>
        <w:t xml:space="preserve">; Chown </w:t>
      </w:r>
      <w:r w:rsidDel="00000000" w:rsidR="00000000" w:rsidRPr="00000000">
        <w:rPr>
          <w:rFonts w:ascii="Times New Roman" w:cs="Times New Roman" w:eastAsia="Times New Roman" w:hAnsi="Times New Roman"/>
          <w:i w:val="1"/>
          <w:sz w:val="24"/>
          <w:szCs w:val="24"/>
          <w:rtl w:val="0"/>
        </w:rPr>
        <w:t xml:space="preserve">et al.</w:t>
      </w:r>
      <w:r w:rsidDel="00000000" w:rsidR="00000000" w:rsidRPr="00000000">
        <w:rPr>
          <w:rFonts w:ascii="Times New Roman" w:cs="Times New Roman" w:eastAsia="Times New Roman" w:hAnsi="Times New Roman"/>
          <w:sz w:val="24"/>
          <w:szCs w:val="24"/>
          <w:rtl w:val="0"/>
        </w:rPr>
        <w:t xml:space="preserve">, 2009; Shelomi, 2012; Horne </w:t>
      </w:r>
      <w:r w:rsidDel="00000000" w:rsidR="00000000" w:rsidRPr="00000000">
        <w:rPr>
          <w:rFonts w:ascii="Times New Roman" w:cs="Times New Roman" w:eastAsia="Times New Roman" w:hAnsi="Times New Roman"/>
          <w:i w:val="1"/>
          <w:sz w:val="24"/>
          <w:szCs w:val="24"/>
          <w:rtl w:val="0"/>
        </w:rPr>
        <w:t xml:space="preserve">et al.</w:t>
      </w:r>
      <w:r w:rsidDel="00000000" w:rsidR="00000000" w:rsidRPr="00000000">
        <w:rPr>
          <w:rFonts w:ascii="Times New Roman" w:cs="Times New Roman" w:eastAsia="Times New Roman" w:hAnsi="Times New Roman"/>
          <w:sz w:val="24"/>
          <w:szCs w:val="24"/>
          <w:rtl w:val="0"/>
        </w:rPr>
        <w:t xml:space="preserve">, 2017; Brehm </w:t>
      </w:r>
      <w:r w:rsidDel="00000000" w:rsidR="00000000" w:rsidRPr="00000000">
        <w:rPr>
          <w:rFonts w:ascii="Times New Roman" w:cs="Times New Roman" w:eastAsia="Times New Roman" w:hAnsi="Times New Roman"/>
          <w:i w:val="1"/>
          <w:sz w:val="24"/>
          <w:szCs w:val="24"/>
          <w:rtl w:val="0"/>
        </w:rPr>
        <w:t xml:space="preserve">et al.</w:t>
      </w:r>
      <w:r w:rsidDel="00000000" w:rsidR="00000000" w:rsidRPr="00000000">
        <w:rPr>
          <w:rFonts w:ascii="Times New Roman" w:cs="Times New Roman" w:eastAsia="Times New Roman" w:hAnsi="Times New Roman"/>
          <w:sz w:val="24"/>
          <w:szCs w:val="24"/>
          <w:rtl w:val="0"/>
        </w:rPr>
        <w:t xml:space="preserve">, 2019). </w:t>
      </w:r>
      <w:r w:rsidDel="00000000" w:rsidR="00000000" w:rsidRPr="00000000">
        <w:rPr>
          <w:rFonts w:ascii="Times New Roman" w:cs="Times New Roman" w:eastAsia="Times New Roman" w:hAnsi="Times New Roman"/>
          <w:sz w:val="24"/>
          <w:szCs w:val="24"/>
          <w:rtl w:val="0"/>
        </w:rPr>
        <w:t xml:space="preserve">S</w:t>
      </w:r>
      <w:r w:rsidDel="00000000" w:rsidR="00000000" w:rsidRPr="00000000">
        <w:rPr>
          <w:rFonts w:ascii="Times New Roman" w:cs="Times New Roman" w:eastAsia="Times New Roman" w:hAnsi="Times New Roman"/>
          <w:sz w:val="24"/>
          <w:szCs w:val="24"/>
          <w:rtl w:val="0"/>
        </w:rPr>
        <w:t xml:space="preserve">maller body sizes, and thus larger surface area to volume ratios, can also be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an advantageous trait that increases the ability for oxygen exchange in freshwater ecosystems (</w:t>
      </w:r>
      <w:r w:rsidDel="00000000" w:rsidR="00000000" w:rsidRPr="00000000">
        <w:rPr>
          <w:rFonts w:ascii="Times New Roman" w:cs="Times New Roman" w:eastAsia="Times New Roman" w:hAnsi="Times New Roman"/>
          <w:sz w:val="24"/>
          <w:szCs w:val="24"/>
          <w:rtl w:val="0"/>
        </w:rPr>
        <w:t xml:space="preserve">Daufresne</w:t>
      </w:r>
      <w:r w:rsidDel="00000000" w:rsidR="00000000" w:rsidRPr="00000000">
        <w:rPr>
          <w:rFonts w:ascii="Times New Roman" w:cs="Times New Roman" w:eastAsia="Times New Roman" w:hAnsi="Times New Roman"/>
          <w:i w:val="1"/>
          <w:sz w:val="24"/>
          <w:szCs w:val="24"/>
          <w:rtl w:val="0"/>
        </w:rPr>
        <w:t xml:space="preserve"> et al.</w:t>
      </w:r>
      <w:r w:rsidDel="00000000" w:rsidR="00000000" w:rsidRPr="00000000">
        <w:rPr>
          <w:rFonts w:ascii="Times New Roman" w:cs="Times New Roman" w:eastAsia="Times New Roman" w:hAnsi="Times New Roman"/>
          <w:sz w:val="24"/>
          <w:szCs w:val="24"/>
          <w:rtl w:val="0"/>
        </w:rPr>
        <w:t xml:space="preserve">, 2009, </w:t>
      </w:r>
      <w:r w:rsidDel="00000000" w:rsidR="00000000" w:rsidRPr="00000000">
        <w:rPr>
          <w:rFonts w:ascii="Times New Roman" w:cs="Times New Roman" w:eastAsia="Times New Roman" w:hAnsi="Times New Roman"/>
          <w:sz w:val="24"/>
          <w:szCs w:val="24"/>
          <w:rtl w:val="0"/>
        </w:rPr>
        <w:t xml:space="preserve">Verberk </w:t>
      </w:r>
      <w:r w:rsidDel="00000000" w:rsidR="00000000" w:rsidRPr="00000000">
        <w:rPr>
          <w:rFonts w:ascii="Times New Roman" w:cs="Times New Roman" w:eastAsia="Times New Roman" w:hAnsi="Times New Roman"/>
          <w:i w:val="1"/>
          <w:sz w:val="24"/>
          <w:szCs w:val="24"/>
          <w:rtl w:val="0"/>
        </w:rPr>
        <w:t xml:space="preserve">et al.</w:t>
      </w:r>
      <w:r w:rsidDel="00000000" w:rsidR="00000000" w:rsidRPr="00000000">
        <w:rPr>
          <w:rFonts w:ascii="Times New Roman" w:cs="Times New Roman" w:eastAsia="Times New Roman" w:hAnsi="Times New Roman"/>
          <w:sz w:val="24"/>
          <w:szCs w:val="24"/>
          <w:rtl w:val="0"/>
        </w:rPr>
        <w:t xml:space="preserve">, 2021</w:t>
      </w:r>
      <w:r w:rsidDel="00000000" w:rsidR="00000000" w:rsidRPr="00000000">
        <w:rPr>
          <w:rFonts w:ascii="Times New Roman" w:cs="Times New Roman" w:eastAsia="Times New Roman" w:hAnsi="Times New Roman"/>
          <w:sz w:val="24"/>
          <w:szCs w:val="24"/>
          <w:rtl w:val="0"/>
        </w:rPr>
        <w:t xml:space="preserve">). This need is exacerbated due to the </w:t>
      </w:r>
      <w:commentRangeStart w:id="26"/>
      <w:r w:rsidDel="00000000" w:rsidR="00000000" w:rsidRPr="00000000">
        <w:rPr>
          <w:rFonts w:ascii="Times New Roman" w:cs="Times New Roman" w:eastAsia="Times New Roman" w:hAnsi="Times New Roman"/>
          <w:sz w:val="24"/>
          <w:szCs w:val="24"/>
          <w:rtl w:val="0"/>
        </w:rPr>
        <w:t xml:space="preserve">low oxygen availability underwater (&gt;5 orders of magnitude lower than air)</w:t>
      </w:r>
      <w:commentRangeEnd w:id="26"/>
      <w:r w:rsidDel="00000000" w:rsidR="00000000" w:rsidRPr="00000000">
        <w:commentReference w:id="26"/>
      </w:r>
      <w:r w:rsidDel="00000000" w:rsidR="00000000" w:rsidRPr="00000000">
        <w:rPr>
          <w:rFonts w:ascii="Times New Roman" w:cs="Times New Roman" w:eastAsia="Times New Roman" w:hAnsi="Times New Roman"/>
          <w:sz w:val="24"/>
          <w:szCs w:val="24"/>
          <w:rtl w:val="0"/>
        </w:rPr>
        <w:t xml:space="preserve"> and the increased need for oxygen with increasing metabolic rate as temperatures rise. </w:t>
      </w:r>
      <w:r w:rsidDel="00000000" w:rsidR="00000000" w:rsidRPr="00000000">
        <w:rPr>
          <w:rFonts w:ascii="Times New Roman" w:cs="Times New Roman" w:eastAsia="Times New Roman" w:hAnsi="Times New Roman"/>
          <w:sz w:val="24"/>
          <w:szCs w:val="24"/>
          <w:rtl w:val="0"/>
        </w:rPr>
        <w:t xml:space="preserve">Oxygen levels in water further decrease with increasing temperature, with likely repercussions for community composition of freshwater systems as water temperatures increase</w:t>
      </w:r>
      <w:ins w:author="Laura Antao" w:id="74" w:date="2024-10-18T13:37:26Z">
        <w:r w:rsidDel="00000000" w:rsidR="00000000" w:rsidRPr="00000000">
          <w:rPr>
            <w:rFonts w:ascii="Times New Roman" w:cs="Times New Roman" w:eastAsia="Times New Roman" w:hAnsi="Times New Roman"/>
            <w:sz w:val="24"/>
            <w:szCs w:val="24"/>
            <w:rtl w:val="0"/>
          </w:rPr>
          <w:t xml:space="preserve"> (ref?)</w:t>
        </w:r>
      </w:ins>
      <w:r w:rsidDel="00000000" w:rsidR="00000000" w:rsidRPr="00000000">
        <w:rPr>
          <w:rFonts w:ascii="Times New Roman" w:cs="Times New Roman" w:eastAsia="Times New Roman" w:hAnsi="Times New Roman"/>
          <w:sz w:val="24"/>
          <w:szCs w:val="24"/>
          <w:rtl w:val="0"/>
        </w:rPr>
        <w:t xml:space="preserve">. Due to this additional oxygen constraint, aquatic species are expected to more closely adhere to </w:t>
      </w:r>
      <w:del w:author="Laura Antao" w:id="75" w:date="2024-10-18T13:37:40Z">
        <w:r w:rsidDel="00000000" w:rsidR="00000000" w:rsidRPr="00000000">
          <w:rPr>
            <w:rFonts w:ascii="Times New Roman" w:cs="Times New Roman" w:eastAsia="Times New Roman" w:hAnsi="Times New Roman"/>
            <w:sz w:val="24"/>
            <w:szCs w:val="24"/>
            <w:rtl w:val="0"/>
          </w:rPr>
          <w:delText xml:space="preserve">the </w:delText>
        </w:r>
      </w:del>
      <w:r w:rsidDel="00000000" w:rsidR="00000000" w:rsidRPr="00000000">
        <w:rPr>
          <w:rFonts w:ascii="Times New Roman" w:cs="Times New Roman" w:eastAsia="Times New Roman" w:hAnsi="Times New Roman"/>
          <w:sz w:val="24"/>
          <w:szCs w:val="24"/>
          <w:rtl w:val="0"/>
        </w:rPr>
        <w:t xml:space="preserve">TSR than terrestrial </w:t>
      </w:r>
      <w:r w:rsidDel="00000000" w:rsidR="00000000" w:rsidRPr="00000000">
        <w:rPr>
          <w:rFonts w:ascii="Times New Roman" w:cs="Times New Roman" w:eastAsia="Times New Roman" w:hAnsi="Times New Roman"/>
          <w:sz w:val="24"/>
          <w:szCs w:val="24"/>
          <w:rtl w:val="0"/>
        </w:rPr>
        <w:t xml:space="preserve">species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(Forster et al., 2012</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15">
      <w:pPr>
        <w:spacing w:after="240" w:before="24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Fourth and finally, shifts in </w:t>
      </w:r>
      <w:del w:author="Laura Antao" w:id="76" w:date="2024-10-17T14:48:05Z">
        <w:r w:rsidDel="00000000" w:rsidR="00000000" w:rsidRPr="00000000">
          <w:rPr>
            <w:rFonts w:ascii="Times New Roman" w:cs="Times New Roman" w:eastAsia="Times New Roman" w:hAnsi="Times New Roman"/>
            <w:sz w:val="24"/>
            <w:szCs w:val="24"/>
            <w:rtl w:val="0"/>
          </w:rPr>
          <w:delText xml:space="preserve">animal </w:delText>
        </w:r>
      </w:del>
      <w:r w:rsidDel="00000000" w:rsidR="00000000" w:rsidRPr="00000000">
        <w:rPr>
          <w:rFonts w:ascii="Times New Roman" w:cs="Times New Roman" w:eastAsia="Times New Roman" w:hAnsi="Times New Roman"/>
          <w:sz w:val="24"/>
          <w:szCs w:val="24"/>
          <w:rtl w:val="0"/>
        </w:rPr>
        <w:t xml:space="preserve">phenology can affect </w:t>
      </w:r>
      <w:ins w:author="Laura Antao" w:id="77" w:date="2024-10-17T14:48:33Z">
        <w:r w:rsidDel="00000000" w:rsidR="00000000" w:rsidRPr="00000000">
          <w:rPr>
            <w:rFonts w:ascii="Times New Roman" w:cs="Times New Roman" w:eastAsia="Times New Roman" w:hAnsi="Times New Roman"/>
            <w:sz w:val="24"/>
            <w:szCs w:val="24"/>
            <w:rtl w:val="0"/>
          </w:rPr>
          <w:t xml:space="preserve">the </w:t>
        </w:r>
      </w:ins>
      <w:r w:rsidDel="00000000" w:rsidR="00000000" w:rsidRPr="00000000">
        <w:rPr>
          <w:rFonts w:ascii="Times New Roman" w:cs="Times New Roman" w:eastAsia="Times New Roman" w:hAnsi="Times New Roman"/>
          <w:sz w:val="24"/>
          <w:szCs w:val="24"/>
          <w:rtl w:val="0"/>
        </w:rPr>
        <w:t xml:space="preserve">body size </w:t>
      </w:r>
      <w:ins w:author="Laura Antao" w:id="78" w:date="2024-10-17T14:48:36Z">
        <w:r w:rsidDel="00000000" w:rsidR="00000000" w:rsidRPr="00000000">
          <w:rPr>
            <w:rFonts w:ascii="Times New Roman" w:cs="Times New Roman" w:eastAsia="Times New Roman" w:hAnsi="Times New Roman"/>
            <w:sz w:val="24"/>
            <w:szCs w:val="24"/>
            <w:rtl w:val="0"/>
          </w:rPr>
          <w:t xml:space="preserve">for different life stages over</w:t>
        </w:r>
      </w:ins>
      <w:del w:author="Laura Antao" w:id="78" w:date="2024-10-17T14:48:36Z">
        <w:r w:rsidDel="00000000" w:rsidR="00000000" w:rsidRPr="00000000">
          <w:rPr>
            <w:rFonts w:ascii="Times New Roman" w:cs="Times New Roman" w:eastAsia="Times New Roman" w:hAnsi="Times New Roman"/>
            <w:sz w:val="24"/>
            <w:szCs w:val="24"/>
            <w:rtl w:val="0"/>
          </w:rPr>
          <w:delText xml:space="preserve">at a given period during</w:delText>
        </w:r>
      </w:del>
      <w:r w:rsidDel="00000000" w:rsidR="00000000" w:rsidRPr="00000000">
        <w:rPr>
          <w:rFonts w:ascii="Times New Roman" w:cs="Times New Roman" w:eastAsia="Times New Roman" w:hAnsi="Times New Roman"/>
          <w:sz w:val="24"/>
          <w:szCs w:val="24"/>
          <w:rtl w:val="0"/>
        </w:rPr>
        <w:t xml:space="preserve"> the </w:t>
      </w:r>
      <w:commentRangeStart w:id="27"/>
      <w:commentRangeStart w:id="28"/>
      <w:r w:rsidDel="00000000" w:rsidR="00000000" w:rsidRPr="00000000">
        <w:rPr>
          <w:rFonts w:ascii="Times New Roman" w:cs="Times New Roman" w:eastAsia="Times New Roman" w:hAnsi="Times New Roman"/>
          <w:sz w:val="24"/>
          <w:szCs w:val="24"/>
          <w:rtl w:val="0"/>
        </w:rPr>
        <w:t xml:space="preserve">growing </w:t>
      </w:r>
      <w:commentRangeEnd w:id="27"/>
      <w:r w:rsidDel="00000000" w:rsidR="00000000" w:rsidRPr="00000000">
        <w:commentReference w:id="27"/>
      </w:r>
      <w:commentRangeEnd w:id="28"/>
      <w:r w:rsidDel="00000000" w:rsidR="00000000" w:rsidRPr="00000000">
        <w:commentReference w:id="28"/>
      </w:r>
      <w:r w:rsidDel="00000000" w:rsidR="00000000" w:rsidRPr="00000000">
        <w:rPr>
          <w:rFonts w:ascii="Times New Roman" w:cs="Times New Roman" w:eastAsia="Times New Roman" w:hAnsi="Times New Roman"/>
          <w:sz w:val="24"/>
          <w:szCs w:val="24"/>
          <w:rtl w:val="0"/>
        </w:rPr>
        <w:t xml:space="preserve">season (Chown &amp; Gaston, 2010; Horne </w:t>
      </w:r>
      <w:r w:rsidDel="00000000" w:rsidR="00000000" w:rsidRPr="00000000">
        <w:rPr>
          <w:rFonts w:ascii="Times New Roman" w:cs="Times New Roman" w:eastAsia="Times New Roman" w:hAnsi="Times New Roman"/>
          <w:i w:val="1"/>
          <w:sz w:val="24"/>
          <w:szCs w:val="24"/>
          <w:rtl w:val="0"/>
        </w:rPr>
        <w:t xml:space="preserve">et al.</w:t>
      </w:r>
      <w:r w:rsidDel="00000000" w:rsidR="00000000" w:rsidRPr="00000000">
        <w:rPr>
          <w:rFonts w:ascii="Times New Roman" w:cs="Times New Roman" w:eastAsia="Times New Roman" w:hAnsi="Times New Roman"/>
          <w:sz w:val="24"/>
          <w:szCs w:val="24"/>
          <w:rtl w:val="0"/>
        </w:rPr>
        <w:t xml:space="preserve">, 2017a). Invertebrate life cycles can be adapted to seasonal shifts in resources as well as hydrological, thermal, and light regimes. </w:t>
      </w:r>
      <w:commentRangeStart w:id="29"/>
      <w:r w:rsidDel="00000000" w:rsidR="00000000" w:rsidRPr="00000000">
        <w:rPr>
          <w:rFonts w:ascii="Times New Roman" w:cs="Times New Roman" w:eastAsia="Times New Roman" w:hAnsi="Times New Roman"/>
          <w:sz w:val="24"/>
          <w:szCs w:val="24"/>
          <w:rtl w:val="0"/>
        </w:rPr>
        <w:t xml:space="preserve">Climate change</w:t>
      </w:r>
      <w:commentRangeEnd w:id="29"/>
      <w:r w:rsidDel="00000000" w:rsidR="00000000" w:rsidRPr="00000000">
        <w:commentReference w:id="29"/>
      </w:r>
      <w:r w:rsidDel="00000000" w:rsidR="00000000" w:rsidRPr="00000000">
        <w:rPr>
          <w:rFonts w:ascii="Times New Roman" w:cs="Times New Roman" w:eastAsia="Times New Roman" w:hAnsi="Times New Roman"/>
          <w:sz w:val="24"/>
          <w:szCs w:val="24"/>
          <w:rtl w:val="0"/>
        </w:rPr>
        <w:t xml:space="preserve"> is affecting all of these potential cues (Kwon et al. </w:t>
      </w:r>
      <w:r w:rsidDel="00000000" w:rsidR="00000000" w:rsidRPr="00000000">
        <w:rPr>
          <w:rFonts w:ascii="Times New Roman" w:cs="Times New Roman" w:eastAsia="Times New Roman" w:hAnsi="Times New Roman"/>
          <w:sz w:val="24"/>
          <w:szCs w:val="24"/>
          <w:rtl w:val="0"/>
        </w:rPr>
        <w:t xml:space="preserve">2019</w:t>
      </w:r>
      <w:r w:rsidDel="00000000" w:rsidR="00000000" w:rsidRPr="00000000">
        <w:rPr>
          <w:rFonts w:ascii="Times New Roman" w:cs="Times New Roman" w:eastAsia="Times New Roman" w:hAnsi="Times New Roman"/>
          <w:sz w:val="24"/>
          <w:szCs w:val="24"/>
          <w:rtl w:val="0"/>
        </w:rPr>
        <w:t xml:space="preserve">). In particular, warmer temperatures are expected to shift growing seasons earlier, resulting in earlier invertebrate emergence in temperate climates (Linderholm 2006; </w:t>
      </w:r>
      <w:r w:rsidDel="00000000" w:rsidR="00000000" w:rsidRPr="00000000">
        <w:rPr>
          <w:rFonts w:ascii="Times New Roman" w:cs="Times New Roman" w:eastAsia="Times New Roman" w:hAnsi="Times New Roman"/>
          <w:sz w:val="24"/>
          <w:szCs w:val="24"/>
          <w:rtl w:val="0"/>
        </w:rPr>
        <w:t xml:space="preserve">Verheyen et al., 2018</w:t>
      </w:r>
      <w:r w:rsidDel="00000000" w:rsidR="00000000" w:rsidRPr="00000000">
        <w:rPr>
          <w:rFonts w:ascii="Times New Roman" w:cs="Times New Roman" w:eastAsia="Times New Roman" w:hAnsi="Times New Roman"/>
          <w:sz w:val="24"/>
          <w:szCs w:val="24"/>
          <w:rtl w:val="0"/>
        </w:rPr>
        <w:t xml:space="preserve">). These shifts may be especially strong for organisms with short generation times such as invertebrates. For univoltine species (i.e., reproducing once a year)</w:t>
      </w:r>
      <w:ins w:author="Peter Haase" w:id="79" w:date="2024-10-15T07:16:14Z">
        <w:r w:rsidDel="00000000" w:rsidR="00000000" w:rsidRPr="00000000">
          <w:rPr>
            <w:rFonts w:ascii="Times New Roman" w:cs="Times New Roman" w:eastAsia="Times New Roman" w:hAnsi="Times New Roman"/>
            <w:sz w:val="24"/>
            <w:szCs w:val="24"/>
            <w:rtl w:val="0"/>
          </w:rPr>
          <w:t xml:space="preserve"> like many freshwater insects</w:t>
        </w:r>
      </w:ins>
      <w:r w:rsidDel="00000000" w:rsidR="00000000" w:rsidRPr="00000000">
        <w:rPr>
          <w:rFonts w:ascii="Times New Roman" w:cs="Times New Roman" w:eastAsia="Times New Roman" w:hAnsi="Times New Roman"/>
          <w:sz w:val="24"/>
          <w:szCs w:val="24"/>
          <w:rtl w:val="0"/>
        </w:rPr>
        <w:t xml:space="preserve">, earlier emergence is expected to </w:t>
      </w:r>
      <w:ins w:author="Laura Antao" w:id="80" w:date="2024-10-18T13:38:50Z">
        <w:r w:rsidDel="00000000" w:rsidR="00000000" w:rsidRPr="00000000">
          <w:rPr>
            <w:rFonts w:ascii="Times New Roman" w:cs="Times New Roman" w:eastAsia="Times New Roman" w:hAnsi="Times New Roman"/>
            <w:sz w:val="24"/>
            <w:szCs w:val="24"/>
            <w:rtl w:val="0"/>
          </w:rPr>
          <w:t xml:space="preserve">lead to </w:t>
        </w:r>
      </w:ins>
      <w:r w:rsidDel="00000000" w:rsidR="00000000" w:rsidRPr="00000000">
        <w:rPr>
          <w:rFonts w:ascii="Times New Roman" w:cs="Times New Roman" w:eastAsia="Times New Roman" w:hAnsi="Times New Roman"/>
          <w:sz w:val="24"/>
          <w:szCs w:val="24"/>
          <w:rtl w:val="0"/>
        </w:rPr>
        <w:t xml:space="preserve">increase</w:t>
      </w:r>
      <w:ins w:author="Laura Antao" w:id="81" w:date="2024-10-18T13:38:56Z">
        <w:r w:rsidDel="00000000" w:rsidR="00000000" w:rsidRPr="00000000">
          <w:rPr>
            <w:rFonts w:ascii="Times New Roman" w:cs="Times New Roman" w:eastAsia="Times New Roman" w:hAnsi="Times New Roman"/>
            <w:sz w:val="24"/>
            <w:szCs w:val="24"/>
            <w:rtl w:val="0"/>
          </w:rPr>
          <w:t xml:space="preserve">d</w:t>
        </w:r>
      </w:ins>
      <w:r w:rsidDel="00000000" w:rsidR="00000000" w:rsidRPr="00000000">
        <w:rPr>
          <w:rFonts w:ascii="Times New Roman" w:cs="Times New Roman" w:eastAsia="Times New Roman" w:hAnsi="Times New Roman"/>
          <w:sz w:val="24"/>
          <w:szCs w:val="24"/>
          <w:rtl w:val="0"/>
        </w:rPr>
        <w:t xml:space="preserve"> </w:t>
      </w:r>
      <w:del w:author="Peter Haase" w:id="82" w:date="2024-10-15T07:16:32Z">
        <w:r w:rsidDel="00000000" w:rsidR="00000000" w:rsidRPr="00000000">
          <w:rPr>
            <w:rFonts w:ascii="Times New Roman" w:cs="Times New Roman" w:eastAsia="Times New Roman" w:hAnsi="Times New Roman"/>
            <w:sz w:val="24"/>
            <w:szCs w:val="24"/>
            <w:rtl w:val="0"/>
          </w:rPr>
          <w:delText xml:space="preserve">invertebrate </w:delText>
        </w:r>
      </w:del>
      <w:r w:rsidDel="00000000" w:rsidR="00000000" w:rsidRPr="00000000">
        <w:rPr>
          <w:rFonts w:ascii="Times New Roman" w:cs="Times New Roman" w:eastAsia="Times New Roman" w:hAnsi="Times New Roman"/>
          <w:sz w:val="24"/>
          <w:szCs w:val="24"/>
          <w:rtl w:val="0"/>
        </w:rPr>
        <w:t xml:space="preserve">body size over time for </w:t>
      </w:r>
      <w:commentRangeStart w:id="30"/>
      <w:r w:rsidDel="00000000" w:rsidR="00000000" w:rsidRPr="00000000">
        <w:rPr>
          <w:rFonts w:ascii="Times New Roman" w:cs="Times New Roman" w:eastAsia="Times New Roman" w:hAnsi="Times New Roman"/>
          <w:sz w:val="24"/>
          <w:szCs w:val="24"/>
          <w:rtl w:val="0"/>
        </w:rPr>
        <w:t xml:space="preserve">a fixed time point/sampling period in the growing season</w:t>
      </w:r>
      <w:commentRangeEnd w:id="30"/>
      <w:r w:rsidDel="00000000" w:rsidR="00000000" w:rsidRPr="00000000">
        <w:commentReference w:id="30"/>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Chown &amp; Gaston, 2010</w:t>
      </w:r>
      <w:r w:rsidDel="00000000" w:rsidR="00000000" w:rsidRPr="00000000">
        <w:rPr>
          <w:rFonts w:ascii="Times New Roman" w:cs="Times New Roman" w:eastAsia="Times New Roman" w:hAnsi="Times New Roman"/>
          <w:sz w:val="24"/>
          <w:szCs w:val="24"/>
          <w:rtl w:val="0"/>
        </w:rPr>
        <w:t xml:space="preserve">). For </w:t>
      </w:r>
      <w:del w:author="Laura Antao" w:id="83" w:date="2024-10-17T14:55:35Z">
        <w:r w:rsidDel="00000000" w:rsidR="00000000" w:rsidRPr="00000000">
          <w:rPr>
            <w:rFonts w:ascii="Times New Roman" w:cs="Times New Roman" w:eastAsia="Times New Roman" w:hAnsi="Times New Roman"/>
            <w:sz w:val="24"/>
            <w:szCs w:val="24"/>
            <w:rtl w:val="0"/>
          </w:rPr>
          <w:delText xml:space="preserve">bivoltine and </w:delText>
        </w:r>
      </w:del>
      <w:r w:rsidDel="00000000" w:rsidR="00000000" w:rsidRPr="00000000">
        <w:rPr>
          <w:rFonts w:ascii="Times New Roman" w:cs="Times New Roman" w:eastAsia="Times New Roman" w:hAnsi="Times New Roman"/>
          <w:sz w:val="24"/>
          <w:szCs w:val="24"/>
          <w:rtl w:val="0"/>
        </w:rPr>
        <w:t xml:space="preserve">multivoltine taxa (i.e., reproducing at least twice a year), predicting body size shifts across years at a given seasonal time point in response to earlier emergence becomes more challenging</w:t>
      </w:r>
      <w:ins w:author="Laura Antao" w:id="84" w:date="2024-10-17T14:55:49Z">
        <w:r w:rsidDel="00000000" w:rsidR="00000000" w:rsidRPr="00000000">
          <w:rPr>
            <w:rFonts w:ascii="Times New Roman" w:cs="Times New Roman" w:eastAsia="Times New Roman" w:hAnsi="Times New Roman"/>
            <w:sz w:val="24"/>
            <w:szCs w:val="24"/>
            <w:rtl w:val="0"/>
          </w:rPr>
          <w:t xml:space="preserve">,</w:t>
        </w:r>
      </w:ins>
      <w:r w:rsidDel="00000000" w:rsidR="00000000" w:rsidRPr="00000000">
        <w:rPr>
          <w:rFonts w:ascii="Times New Roman" w:cs="Times New Roman" w:eastAsia="Times New Roman" w:hAnsi="Times New Roman"/>
          <w:sz w:val="24"/>
          <w:szCs w:val="24"/>
          <w:rtl w:val="0"/>
        </w:rPr>
        <w:t xml:space="preserve"> as shifts can </w:t>
      </w:r>
      <w:commentRangeStart w:id="31"/>
      <w:r w:rsidDel="00000000" w:rsidR="00000000" w:rsidRPr="00000000">
        <w:rPr>
          <w:rFonts w:ascii="Times New Roman" w:cs="Times New Roman" w:eastAsia="Times New Roman" w:hAnsi="Times New Roman"/>
          <w:sz w:val="24"/>
          <w:szCs w:val="24"/>
          <w:rtl w:val="0"/>
        </w:rPr>
        <w:t xml:space="preserve">capture </w:t>
      </w:r>
      <w:commentRangeEnd w:id="31"/>
      <w:r w:rsidDel="00000000" w:rsidR="00000000" w:rsidRPr="00000000">
        <w:commentReference w:id="31"/>
      </w:r>
      <w:r w:rsidDel="00000000" w:rsidR="00000000" w:rsidRPr="00000000">
        <w:rPr>
          <w:rFonts w:ascii="Times New Roman" w:cs="Times New Roman" w:eastAsia="Times New Roman" w:hAnsi="Times New Roman"/>
          <w:sz w:val="24"/>
          <w:szCs w:val="24"/>
          <w:rtl w:val="0"/>
        </w:rPr>
        <w:t xml:space="preserve">different generations (</w:t>
      </w:r>
      <w:r w:rsidDel="00000000" w:rsidR="00000000" w:rsidRPr="00000000">
        <w:rPr>
          <w:rFonts w:ascii="Times New Roman" w:cs="Times New Roman" w:eastAsia="Times New Roman" w:hAnsi="Times New Roman"/>
          <w:sz w:val="24"/>
          <w:szCs w:val="24"/>
          <w:rtl w:val="0"/>
        </w:rPr>
        <w:t xml:space="preserve">Wal</w:t>
      </w:r>
      <w:r w:rsidDel="00000000" w:rsidR="00000000" w:rsidRPr="00000000">
        <w:rPr>
          <w:rFonts w:ascii="Times New Roman" w:cs="Times New Roman" w:eastAsia="Times New Roman" w:hAnsi="Times New Roman"/>
          <w:sz w:val="24"/>
          <w:szCs w:val="24"/>
          <w:rtl w:val="0"/>
        </w:rPr>
        <w:t xml:space="preserve">ters </w:t>
      </w:r>
      <w:r w:rsidDel="00000000" w:rsidR="00000000" w:rsidRPr="00000000">
        <w:rPr>
          <w:rFonts w:ascii="Times New Roman" w:cs="Times New Roman" w:eastAsia="Times New Roman" w:hAnsi="Times New Roman"/>
          <w:i w:val="1"/>
          <w:sz w:val="24"/>
          <w:szCs w:val="24"/>
          <w:rtl w:val="0"/>
        </w:rPr>
        <w:t xml:space="preserve">et al.</w:t>
      </w:r>
      <w:r w:rsidDel="00000000" w:rsidR="00000000" w:rsidRPr="00000000">
        <w:rPr>
          <w:rFonts w:ascii="Times New Roman" w:cs="Times New Roman" w:eastAsia="Times New Roman" w:hAnsi="Times New Roman"/>
          <w:sz w:val="24"/>
          <w:szCs w:val="24"/>
          <w:rtl w:val="0"/>
        </w:rPr>
        <w:t xml:space="preserve">, 20</w:t>
      </w:r>
      <w:r w:rsidDel="00000000" w:rsidR="00000000" w:rsidRPr="00000000">
        <w:rPr>
          <w:rFonts w:ascii="Times New Roman" w:cs="Times New Roman" w:eastAsia="Times New Roman" w:hAnsi="Times New Roman"/>
          <w:sz w:val="24"/>
          <w:szCs w:val="24"/>
          <w:rtl w:val="0"/>
        </w:rPr>
        <w:t xml:space="preserve">06</w:t>
      </w:r>
      <w:r w:rsidDel="00000000" w:rsidR="00000000" w:rsidRPr="00000000">
        <w:rPr>
          <w:rFonts w:ascii="Times New Roman" w:cs="Times New Roman" w:eastAsia="Times New Roman" w:hAnsi="Times New Roman"/>
          <w:sz w:val="24"/>
          <w:szCs w:val="24"/>
          <w:rtl w:val="0"/>
        </w:rPr>
        <w:t xml:space="preserve">).</w:t>
      </w:r>
      <w:commentRangeStart w:id="32"/>
      <w:r w:rsidDel="00000000" w:rsidR="00000000" w:rsidRPr="00000000">
        <w:rPr>
          <w:rFonts w:ascii="Times New Roman" w:cs="Times New Roman" w:eastAsia="Times New Roman" w:hAnsi="Times New Roman"/>
          <w:sz w:val="24"/>
          <w:szCs w:val="24"/>
          <w:rtl w:val="0"/>
        </w:rPr>
        <w:t xml:space="preserve"> </w:t>
      </w:r>
      <w:commentRangeEnd w:id="32"/>
      <w:r w:rsidDel="00000000" w:rsidR="00000000" w:rsidRPr="00000000">
        <w:commentReference w:id="32"/>
      </w:r>
      <w:r w:rsidDel="00000000" w:rsidR="00000000" w:rsidRPr="00000000">
        <w:rPr>
          <w:rFonts w:ascii="Times New Roman" w:cs="Times New Roman" w:eastAsia="Times New Roman" w:hAnsi="Times New Roman"/>
          <w:sz w:val="24"/>
          <w:szCs w:val="24"/>
          <w:rtl w:val="0"/>
        </w:rPr>
        <w:t xml:space="preserve">Understanding season</w:t>
      </w:r>
      <w:ins w:author="Laura Antao" w:id="85" w:date="2024-10-18T13:39:39Z">
        <w:r w:rsidDel="00000000" w:rsidR="00000000" w:rsidRPr="00000000">
          <w:rPr>
            <w:rFonts w:ascii="Times New Roman" w:cs="Times New Roman" w:eastAsia="Times New Roman" w:hAnsi="Times New Roman"/>
            <w:sz w:val="24"/>
            <w:szCs w:val="24"/>
            <w:rtl w:val="0"/>
          </w:rPr>
          <w:t xml:space="preserve">al</w:t>
        </w:r>
      </w:ins>
      <w:r w:rsidDel="00000000" w:rsidR="00000000" w:rsidRPr="00000000">
        <w:rPr>
          <w:rFonts w:ascii="Times New Roman" w:cs="Times New Roman" w:eastAsia="Times New Roman" w:hAnsi="Times New Roman"/>
          <w:sz w:val="24"/>
          <w:szCs w:val="24"/>
          <w:rtl w:val="0"/>
        </w:rPr>
        <w:t xml:space="preserve"> shifts is important as </w:t>
      </w:r>
      <w:ins w:author="Laura Antao" w:id="86" w:date="2024-10-18T13:40:00Z">
        <w:r w:rsidDel="00000000" w:rsidR="00000000" w:rsidRPr="00000000">
          <w:rPr>
            <w:rFonts w:ascii="Times New Roman" w:cs="Times New Roman" w:eastAsia="Times New Roman" w:hAnsi="Times New Roman"/>
            <w:sz w:val="24"/>
            <w:szCs w:val="24"/>
            <w:rtl w:val="0"/>
          </w:rPr>
          <w:t xml:space="preserve">they</w:t>
        </w:r>
      </w:ins>
      <w:del w:author="Laura Antao" w:id="86" w:date="2024-10-18T13:40:00Z">
        <w:r w:rsidDel="00000000" w:rsidR="00000000" w:rsidRPr="00000000">
          <w:rPr>
            <w:rFonts w:ascii="Times New Roman" w:cs="Times New Roman" w:eastAsia="Times New Roman" w:hAnsi="Times New Roman"/>
            <w:sz w:val="24"/>
            <w:szCs w:val="24"/>
            <w:rtl w:val="0"/>
          </w:rPr>
          <w:delText xml:space="preserve">it</w:delText>
        </w:r>
      </w:del>
      <w:r w:rsidDel="00000000" w:rsidR="00000000" w:rsidRPr="00000000">
        <w:rPr>
          <w:rFonts w:ascii="Times New Roman" w:cs="Times New Roman" w:eastAsia="Times New Roman" w:hAnsi="Times New Roman"/>
          <w:sz w:val="24"/>
          <w:szCs w:val="24"/>
          <w:rtl w:val="0"/>
        </w:rPr>
        <w:t xml:space="preserve"> can have repercussions for predators relying on food sources at particular </w:t>
      </w:r>
      <w:del w:author="Laura Antao" w:id="87" w:date="2024-10-18T13:40:09Z">
        <w:r w:rsidDel="00000000" w:rsidR="00000000" w:rsidRPr="00000000">
          <w:rPr>
            <w:rFonts w:ascii="Times New Roman" w:cs="Times New Roman" w:eastAsia="Times New Roman" w:hAnsi="Times New Roman"/>
            <w:sz w:val="24"/>
            <w:szCs w:val="24"/>
            <w:rtl w:val="0"/>
          </w:rPr>
          <w:delText xml:space="preserve">seasonal </w:delText>
        </w:r>
      </w:del>
      <w:r w:rsidDel="00000000" w:rsidR="00000000" w:rsidRPr="00000000">
        <w:rPr>
          <w:rFonts w:ascii="Times New Roman" w:cs="Times New Roman" w:eastAsia="Times New Roman" w:hAnsi="Times New Roman"/>
          <w:sz w:val="24"/>
          <w:szCs w:val="24"/>
          <w:rtl w:val="0"/>
        </w:rPr>
        <w:t xml:space="preserve">periods</w:t>
      </w:r>
      <w:ins w:author="Laura Antao" w:id="88" w:date="2024-10-18T13:40:12Z">
        <w:r w:rsidDel="00000000" w:rsidR="00000000" w:rsidRPr="00000000">
          <w:rPr>
            <w:rFonts w:ascii="Times New Roman" w:cs="Times New Roman" w:eastAsia="Times New Roman" w:hAnsi="Times New Roman"/>
            <w:sz w:val="24"/>
            <w:szCs w:val="24"/>
            <w:rtl w:val="0"/>
          </w:rPr>
          <w:t xml:space="preserve">,</w:t>
        </w:r>
      </w:ins>
      <w:r w:rsidDel="00000000" w:rsidR="00000000" w:rsidRPr="00000000">
        <w:rPr>
          <w:rFonts w:ascii="Times New Roman" w:cs="Times New Roman" w:eastAsia="Times New Roman" w:hAnsi="Times New Roman"/>
          <w:sz w:val="24"/>
          <w:szCs w:val="24"/>
          <w:rtl w:val="0"/>
        </w:rPr>
        <w:t xml:space="preserve"> such as taxa that rear their offspring and provision them with invertebrate prey (Kwon et al. </w:t>
      </w:r>
      <w:r w:rsidDel="00000000" w:rsidR="00000000" w:rsidRPr="00000000">
        <w:rPr>
          <w:rFonts w:ascii="Times New Roman" w:cs="Times New Roman" w:eastAsia="Times New Roman" w:hAnsi="Times New Roman"/>
          <w:sz w:val="24"/>
          <w:szCs w:val="24"/>
          <w:rtl w:val="0"/>
        </w:rPr>
        <w:t xml:space="preserve">2019</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p w:rsidR="00000000" w:rsidDel="00000000" w:rsidP="00000000" w:rsidRDefault="00000000" w:rsidRPr="00000000" w14:paraId="00000016">
      <w:pPr>
        <w:spacing w:after="240" w:before="240" w:lineRule="auto"/>
        <w:ind w:left="0" w:firstLine="720"/>
        <w:rPr>
          <w:ins w:author="Laura Antao" w:id="89" w:date="2024-10-17T14:58:21Z"/>
          <w:rFonts w:ascii="Times New Roman" w:cs="Times New Roman" w:eastAsia="Times New Roman" w:hAnsi="Times New Roman"/>
          <w:sz w:val="24"/>
          <w:szCs w:val="24"/>
        </w:rPr>
      </w:pPr>
      <w:del w:author="Laura Antao" w:id="89" w:date="2024-10-17T14:58:21Z">
        <w:r w:rsidDel="00000000" w:rsidR="00000000" w:rsidRPr="00000000">
          <w:rPr>
            <w:rFonts w:ascii="Times New Roman" w:cs="Times New Roman" w:eastAsia="Times New Roman" w:hAnsi="Times New Roman"/>
            <w:sz w:val="24"/>
            <w:szCs w:val="24"/>
            <w:rtl w:val="0"/>
          </w:rPr>
          <w:delText xml:space="preserve">We collected body size traits quantifying both inter- and intraspecific variability to </w:delText>
        </w:r>
      </w:del>
      <w:ins w:author="Laura Antao" w:id="89" w:date="2024-10-17T14:58:21Z">
        <w:r w:rsidDel="00000000" w:rsidR="00000000" w:rsidRPr="00000000">
          <w:rPr>
            <w:rtl w:val="0"/>
          </w:rPr>
        </w:r>
      </w:ins>
    </w:p>
    <w:p w:rsidR="00000000" w:rsidDel="00000000" w:rsidP="00000000" w:rsidRDefault="00000000" w:rsidRPr="00000000" w14:paraId="00000017">
      <w:pPr>
        <w:spacing w:after="240" w:before="240" w:lineRule="auto"/>
        <w:ind w:left="0" w:firstLine="720"/>
        <w:rPr>
          <w:rFonts w:ascii="Times New Roman" w:cs="Times New Roman" w:eastAsia="Times New Roman" w:hAnsi="Times New Roman"/>
          <w:sz w:val="24"/>
          <w:szCs w:val="24"/>
        </w:rPr>
      </w:pPr>
      <w:ins w:author="Laura Antao" w:id="89" w:date="2024-10-17T14:58:21Z">
        <w:r w:rsidDel="00000000" w:rsidR="00000000" w:rsidRPr="00000000">
          <w:rPr>
            <w:rFonts w:ascii="Times New Roman" w:cs="Times New Roman" w:eastAsia="Times New Roman" w:hAnsi="Times New Roman"/>
            <w:sz w:val="24"/>
            <w:szCs w:val="24"/>
            <w:rtl w:val="0"/>
          </w:rPr>
          <w:t xml:space="preserve">Here, we </w:t>
        </w:r>
      </w:ins>
      <w:r w:rsidDel="00000000" w:rsidR="00000000" w:rsidRPr="00000000">
        <w:rPr>
          <w:rFonts w:ascii="Times New Roman" w:cs="Times New Roman" w:eastAsia="Times New Roman" w:hAnsi="Times New Roman"/>
          <w:sz w:val="24"/>
          <w:szCs w:val="24"/>
          <w:rtl w:val="0"/>
        </w:rPr>
        <w:t xml:space="preserve">investigate decadal responses </w:t>
      </w:r>
      <w:ins w:author="Laura Antao" w:id="90" w:date="2024-10-17T14:58:28Z">
        <w:r w:rsidDel="00000000" w:rsidR="00000000" w:rsidRPr="00000000">
          <w:rPr>
            <w:rFonts w:ascii="Times New Roman" w:cs="Times New Roman" w:eastAsia="Times New Roman" w:hAnsi="Times New Roman"/>
            <w:sz w:val="24"/>
            <w:szCs w:val="24"/>
            <w:rtl w:val="0"/>
          </w:rPr>
          <w:t xml:space="preserve">in body size leveraging</w:t>
        </w:r>
      </w:ins>
      <w:del w:author="Laura Antao" w:id="90" w:date="2024-10-17T14:58:28Z">
        <w:r w:rsidDel="00000000" w:rsidR="00000000" w:rsidRPr="00000000">
          <w:rPr>
            <w:rFonts w:ascii="Times New Roman" w:cs="Times New Roman" w:eastAsia="Times New Roman" w:hAnsi="Times New Roman"/>
            <w:sz w:val="24"/>
            <w:szCs w:val="24"/>
            <w:rtl w:val="0"/>
          </w:rPr>
          <w:delText xml:space="preserve">across</w:delText>
        </w:r>
      </w:del>
      <w:r w:rsidDel="00000000" w:rsidR="00000000" w:rsidRPr="00000000">
        <w:rPr>
          <w:rFonts w:ascii="Times New Roman" w:cs="Times New Roman" w:eastAsia="Times New Roman" w:hAnsi="Times New Roman"/>
          <w:sz w:val="24"/>
          <w:szCs w:val="24"/>
          <w:rtl w:val="0"/>
        </w:rPr>
        <w:t xml:space="preserve"> a long-term collection of aquatic macroinvertebrates from central </w:t>
      </w:r>
      <w:r w:rsidDel="00000000" w:rsidR="00000000" w:rsidRPr="00000000">
        <w:rPr>
          <w:rFonts w:ascii="Times New Roman" w:cs="Times New Roman" w:eastAsia="Times New Roman" w:hAnsi="Times New Roman"/>
          <w:sz w:val="24"/>
          <w:szCs w:val="24"/>
          <w:rtl w:val="0"/>
        </w:rPr>
        <w:t xml:space="preserve">Germany</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We measured 3,427 individuals from nine </w:t>
      </w:r>
      <w:ins w:author="Laura Antao" w:id="91" w:date="2024-10-17T15:00:11Z">
        <w:r w:rsidDel="00000000" w:rsidR="00000000" w:rsidRPr="00000000">
          <w:rPr>
            <w:rFonts w:ascii="Times New Roman" w:cs="Times New Roman" w:eastAsia="Times New Roman" w:hAnsi="Times New Roman"/>
            <w:sz w:val="24"/>
            <w:szCs w:val="24"/>
            <w:rtl w:val="0"/>
          </w:rPr>
          <w:t xml:space="preserve">common </w:t>
        </w:r>
      </w:ins>
      <w:r w:rsidDel="00000000" w:rsidR="00000000" w:rsidRPr="00000000">
        <w:rPr>
          <w:rFonts w:ascii="Times New Roman" w:cs="Times New Roman" w:eastAsia="Times New Roman" w:hAnsi="Times New Roman"/>
          <w:sz w:val="24"/>
          <w:szCs w:val="24"/>
          <w:rtl w:val="0"/>
        </w:rPr>
        <w:t xml:space="preserve">macroinvertebrate species collected in four </w:t>
      </w:r>
      <w:ins w:author="Laura Antao" w:id="92" w:date="2024-10-17T14:59:49Z">
        <w:r w:rsidDel="00000000" w:rsidR="00000000" w:rsidRPr="00000000">
          <w:rPr>
            <w:rFonts w:ascii="Times New Roman" w:cs="Times New Roman" w:eastAsia="Times New Roman" w:hAnsi="Times New Roman"/>
            <w:sz w:val="24"/>
            <w:szCs w:val="24"/>
            <w:rtl w:val="0"/>
          </w:rPr>
          <w:t xml:space="preserve">sites</w:t>
        </w:r>
      </w:ins>
      <w:del w:author="Laura Antao" w:id="92" w:date="2024-10-17T14:59:49Z">
        <w:r w:rsidDel="00000000" w:rsidR="00000000" w:rsidRPr="00000000">
          <w:rPr>
            <w:rFonts w:ascii="Times New Roman" w:cs="Times New Roman" w:eastAsia="Times New Roman" w:hAnsi="Times New Roman"/>
            <w:sz w:val="24"/>
            <w:szCs w:val="24"/>
            <w:rtl w:val="0"/>
          </w:rPr>
          <w:delText xml:space="preserve">different stream locations</w:delText>
        </w:r>
      </w:del>
      <w:r w:rsidDel="00000000" w:rsidR="00000000" w:rsidRPr="00000000">
        <w:rPr>
          <w:rFonts w:ascii="Times New Roman" w:cs="Times New Roman" w:eastAsia="Times New Roman" w:hAnsi="Times New Roman"/>
          <w:sz w:val="24"/>
          <w:szCs w:val="24"/>
          <w:rtl w:val="0"/>
        </w:rPr>
        <w:t xml:space="preserve"> between 2001 and 2019. </w:t>
      </w:r>
      <w:ins w:author="Laura Antao" w:id="93" w:date="2024-10-17T15:00:33Z">
        <w:r w:rsidDel="00000000" w:rsidR="00000000" w:rsidRPr="00000000">
          <w:rPr>
            <w:rFonts w:ascii="Times New Roman" w:cs="Times New Roman" w:eastAsia="Times New Roman" w:hAnsi="Times New Roman"/>
            <w:sz w:val="24"/>
            <w:szCs w:val="24"/>
            <w:rtl w:val="0"/>
          </w:rPr>
          <w:t xml:space="preserve">We </w:t>
        </w:r>
        <w:r w:rsidDel="00000000" w:rsidR="00000000" w:rsidRPr="00000000">
          <w:rPr>
            <w:rFonts w:ascii="Times New Roman" w:cs="Times New Roman" w:eastAsia="Times New Roman" w:hAnsi="Times New Roman"/>
            <w:sz w:val="24"/>
            <w:szCs w:val="24"/>
            <w:rtl w:val="0"/>
          </w:rPr>
          <w:t xml:space="preserve">quantified both inter- and intraspecific trends and variability</w:t>
        </w:r>
        <w:r w:rsidDel="00000000" w:rsidR="00000000" w:rsidRPr="00000000">
          <w:rPr>
            <w:rFonts w:ascii="Times New Roman" w:cs="Times New Roman" w:eastAsia="Times New Roman" w:hAnsi="Times New Roman"/>
            <w:sz w:val="24"/>
            <w:szCs w:val="24"/>
            <w:rtl w:val="0"/>
          </w:rPr>
          <w:t xml:space="preserve"> over time and</w:t>
        </w:r>
      </w:ins>
      <w:del w:author="Laura Antao" w:id="93" w:date="2024-10-17T15:00:33Z">
        <w:r w:rsidDel="00000000" w:rsidR="00000000" w:rsidRPr="00000000">
          <w:rPr>
            <w:rFonts w:ascii="Times New Roman" w:cs="Times New Roman" w:eastAsia="Times New Roman" w:hAnsi="Times New Roman"/>
            <w:sz w:val="24"/>
            <w:szCs w:val="24"/>
            <w:rtl w:val="0"/>
          </w:rPr>
          <w:delText xml:space="preserve">To test the effects of </w:delText>
        </w:r>
        <w:commentRangeStart w:id="33"/>
        <w:r w:rsidDel="00000000" w:rsidR="00000000" w:rsidRPr="00000000">
          <w:rPr>
            <w:rFonts w:ascii="Times New Roman" w:cs="Times New Roman" w:eastAsia="Times New Roman" w:hAnsi="Times New Roman"/>
            <w:sz w:val="24"/>
            <w:szCs w:val="24"/>
            <w:rtl w:val="0"/>
          </w:rPr>
          <w:delText xml:space="preserve">thermal clines </w:delText>
        </w:r>
        <w:commentRangeEnd w:id="33"/>
        <w:r w:rsidDel="00000000" w:rsidR="00000000" w:rsidRPr="00000000">
          <w:commentReference w:id="33"/>
        </w:r>
        <w:r w:rsidDel="00000000" w:rsidR="00000000" w:rsidRPr="00000000">
          <w:rPr>
            <w:rFonts w:ascii="Times New Roman" w:cs="Times New Roman" w:eastAsia="Times New Roman" w:hAnsi="Times New Roman"/>
            <w:sz w:val="24"/>
            <w:szCs w:val="24"/>
            <w:rtl w:val="0"/>
          </w:rPr>
          <w:delText xml:space="preserve">on invertebrate body size, </w:delText>
        </w:r>
        <w:commentRangeStart w:id="34"/>
        <w:r w:rsidDel="00000000" w:rsidR="00000000" w:rsidRPr="00000000">
          <w:rPr>
            <w:rFonts w:ascii="Times New Roman" w:cs="Times New Roman" w:eastAsia="Times New Roman" w:hAnsi="Times New Roman"/>
            <w:sz w:val="24"/>
            <w:szCs w:val="24"/>
            <w:rtl w:val="0"/>
          </w:rPr>
          <w:delText xml:space="preserve">we</w:delText>
        </w:r>
      </w:del>
      <w:r w:rsidDel="00000000" w:rsidR="00000000" w:rsidRPr="00000000">
        <w:rPr>
          <w:rFonts w:ascii="Times New Roman" w:cs="Times New Roman" w:eastAsia="Times New Roman" w:hAnsi="Times New Roman"/>
          <w:sz w:val="24"/>
          <w:szCs w:val="24"/>
          <w:rtl w:val="0"/>
        </w:rPr>
        <w:t xml:space="preserve"> examined responses to </w:t>
      </w:r>
      <w:commentRangeStart w:id="35"/>
      <w:r w:rsidDel="00000000" w:rsidR="00000000" w:rsidRPr="00000000">
        <w:rPr>
          <w:rFonts w:ascii="Times New Roman" w:cs="Times New Roman" w:eastAsia="Times New Roman" w:hAnsi="Times New Roman"/>
          <w:sz w:val="24"/>
          <w:szCs w:val="24"/>
          <w:rtl w:val="0"/>
        </w:rPr>
        <w:t xml:space="preserve">water temperature</w:t>
      </w:r>
      <w:commentRangeEnd w:id="34"/>
      <w:r w:rsidDel="00000000" w:rsidR="00000000" w:rsidRPr="00000000">
        <w:commentReference w:id="34"/>
      </w:r>
      <w:r w:rsidDel="00000000" w:rsidR="00000000" w:rsidRPr="00000000">
        <w:rPr>
          <w:rFonts w:ascii="Times New Roman" w:cs="Times New Roman" w:eastAsia="Times New Roman" w:hAnsi="Times New Roman"/>
          <w:sz w:val="24"/>
          <w:szCs w:val="24"/>
          <w:rtl w:val="0"/>
        </w:rPr>
        <w:t xml:space="preserve"> over time</w:t>
      </w:r>
      <w:commentRangeEnd w:id="35"/>
      <w:r w:rsidDel="00000000" w:rsidR="00000000" w:rsidRPr="00000000">
        <w:commentReference w:id="35"/>
      </w:r>
      <w:r w:rsidDel="00000000" w:rsidR="00000000" w:rsidRPr="00000000">
        <w:rPr>
          <w:rFonts w:ascii="Times New Roman" w:cs="Times New Roman" w:eastAsia="Times New Roman" w:hAnsi="Times New Roman"/>
          <w:sz w:val="24"/>
          <w:szCs w:val="24"/>
          <w:rtl w:val="0"/>
        </w:rPr>
        <w:t xml:space="preserve"> </w:t>
      </w:r>
      <w:del w:author="Laura Antao" w:id="94" w:date="2024-10-18T13:42:14Z">
        <w:r w:rsidDel="00000000" w:rsidR="00000000" w:rsidRPr="00000000">
          <w:rPr>
            <w:rFonts w:ascii="Times New Roman" w:cs="Times New Roman" w:eastAsia="Times New Roman" w:hAnsi="Times New Roman"/>
            <w:sz w:val="24"/>
            <w:szCs w:val="24"/>
            <w:rtl w:val="0"/>
          </w:rPr>
          <w:delText xml:space="preserve">and across our four sampling sites </w:delText>
        </w:r>
      </w:del>
      <w:r w:rsidDel="00000000" w:rsidR="00000000" w:rsidRPr="00000000">
        <w:rPr>
          <w:rFonts w:ascii="Times New Roman" w:cs="Times New Roman" w:eastAsia="Times New Roman" w:hAnsi="Times New Roman"/>
          <w:sz w:val="24"/>
          <w:szCs w:val="24"/>
          <w:rtl w:val="0"/>
        </w:rPr>
        <w:t xml:space="preserve">(Fig. 1). </w:t>
      </w:r>
      <w:ins w:author="Laura Antao" w:id="95" w:date="2024-10-18T13:42:19Z">
        <w:r w:rsidDel="00000000" w:rsidR="00000000" w:rsidRPr="00000000">
          <w:rPr>
            <w:rFonts w:ascii="Times New Roman" w:cs="Times New Roman" w:eastAsia="Times New Roman" w:hAnsi="Times New Roman"/>
            <w:sz w:val="24"/>
            <w:szCs w:val="24"/>
            <w:rtl w:val="0"/>
          </w:rPr>
          <w:t xml:space="preserve">We tested several specific hypotheses. </w:t>
        </w:r>
      </w:ins>
      <w:commentRangeStart w:id="36"/>
      <w:r w:rsidDel="00000000" w:rsidR="00000000" w:rsidRPr="00000000">
        <w:rPr>
          <w:rFonts w:ascii="Times New Roman" w:cs="Times New Roman" w:eastAsia="Times New Roman" w:hAnsi="Times New Roman"/>
          <w:sz w:val="24"/>
          <w:szCs w:val="24"/>
          <w:rtl w:val="0"/>
        </w:rPr>
        <w:t xml:space="preserve">First, if temperature increases are driving responses in accordance with </w:t>
      </w:r>
      <w:del w:author="Laura Antao" w:id="96" w:date="2024-10-18T13:42:45Z">
        <w:r w:rsidDel="00000000" w:rsidR="00000000" w:rsidRPr="00000000">
          <w:rPr>
            <w:rFonts w:ascii="Times New Roman" w:cs="Times New Roman" w:eastAsia="Times New Roman" w:hAnsi="Times New Roman"/>
            <w:sz w:val="24"/>
            <w:szCs w:val="24"/>
            <w:rtl w:val="0"/>
          </w:rPr>
          <w:delText xml:space="preserve">the </w:delText>
        </w:r>
      </w:del>
      <w:r w:rsidDel="00000000" w:rsidR="00000000" w:rsidRPr="00000000">
        <w:rPr>
          <w:rFonts w:ascii="Times New Roman" w:cs="Times New Roman" w:eastAsia="Times New Roman" w:hAnsi="Times New Roman"/>
          <w:sz w:val="24"/>
          <w:szCs w:val="24"/>
          <w:rtl w:val="0"/>
        </w:rPr>
        <w:t xml:space="preserve">TSR, we predict that intraspecific body size </w:t>
      </w:r>
      <w:del w:author="Laura Antao" w:id="97" w:date="2024-10-18T13:42:55Z">
        <w:r w:rsidDel="00000000" w:rsidR="00000000" w:rsidRPr="00000000">
          <w:rPr>
            <w:rFonts w:ascii="Times New Roman" w:cs="Times New Roman" w:eastAsia="Times New Roman" w:hAnsi="Times New Roman"/>
            <w:sz w:val="24"/>
            <w:szCs w:val="24"/>
            <w:rtl w:val="0"/>
          </w:rPr>
          <w:delText xml:space="preserve">of the measured macroinvertebrate taxa </w:delText>
        </w:r>
      </w:del>
      <w:r w:rsidDel="00000000" w:rsidR="00000000" w:rsidRPr="00000000">
        <w:rPr>
          <w:rFonts w:ascii="Times New Roman" w:cs="Times New Roman" w:eastAsia="Times New Roman" w:hAnsi="Times New Roman"/>
          <w:sz w:val="24"/>
          <w:szCs w:val="24"/>
          <w:rtl w:val="0"/>
        </w:rPr>
        <w:t xml:space="preserve">will decrease through time (H</w:t>
      </w:r>
      <w:r w:rsidDel="00000000" w:rsidR="00000000" w:rsidRPr="00000000">
        <w:rPr>
          <w:rFonts w:ascii="Times New Roman" w:cs="Times New Roman" w:eastAsia="Times New Roman" w:hAnsi="Times New Roman"/>
          <w:sz w:val="24"/>
          <w:szCs w:val="24"/>
          <w:vertAlign w:val="subscript"/>
          <w:rtl w:val="0"/>
        </w:rPr>
        <w:t xml:space="preserve">1a</w:t>
      </w:r>
      <w:r w:rsidDel="00000000" w:rsidR="00000000" w:rsidRPr="00000000">
        <w:rPr>
          <w:rFonts w:ascii="Times New Roman" w:cs="Times New Roman" w:eastAsia="Times New Roman" w:hAnsi="Times New Roman"/>
          <w:sz w:val="24"/>
          <w:szCs w:val="24"/>
          <w:rtl w:val="0"/>
        </w:rPr>
        <w:t xml:space="preserve">). Second, if </w:t>
      </w:r>
      <w:commentRangeStart w:id="37"/>
      <w:r w:rsidDel="00000000" w:rsidR="00000000" w:rsidRPr="00000000">
        <w:rPr>
          <w:rFonts w:ascii="Times New Roman" w:cs="Times New Roman" w:eastAsia="Times New Roman" w:hAnsi="Times New Roman"/>
          <w:sz w:val="24"/>
          <w:szCs w:val="24"/>
          <w:rtl w:val="0"/>
        </w:rPr>
        <w:t xml:space="preserve">phenological shifts</w:t>
      </w:r>
      <w:commentRangeEnd w:id="37"/>
      <w:r w:rsidDel="00000000" w:rsidR="00000000" w:rsidRPr="00000000">
        <w:commentReference w:id="37"/>
      </w:r>
      <w:r w:rsidDel="00000000" w:rsidR="00000000" w:rsidRPr="00000000">
        <w:rPr>
          <w:rFonts w:ascii="Times New Roman" w:cs="Times New Roman" w:eastAsia="Times New Roman" w:hAnsi="Times New Roman"/>
          <w:sz w:val="24"/>
          <w:szCs w:val="24"/>
          <w:rtl w:val="0"/>
        </w:rPr>
        <w:t xml:space="preserve"> associated with changing climate conditions are driving responses, we expect intraspecific body size of </w:t>
      </w:r>
      <w:commentRangeStart w:id="38"/>
      <w:r w:rsidDel="00000000" w:rsidR="00000000" w:rsidRPr="00000000">
        <w:rPr>
          <w:rFonts w:ascii="Times New Roman" w:cs="Times New Roman" w:eastAsia="Times New Roman" w:hAnsi="Times New Roman"/>
          <w:sz w:val="24"/>
          <w:szCs w:val="24"/>
          <w:rtl w:val="0"/>
        </w:rPr>
        <w:t xml:space="preserve">univoltine macroinvertebrate taxa to increase through time, and mixed responses </w:t>
      </w:r>
      <w:ins w:author="Laura Antao" w:id="98" w:date="2024-10-18T13:43:14Z">
        <w:r w:rsidDel="00000000" w:rsidR="00000000" w:rsidRPr="00000000">
          <w:rPr>
            <w:rFonts w:ascii="Times New Roman" w:cs="Times New Roman" w:eastAsia="Times New Roman" w:hAnsi="Times New Roman"/>
            <w:sz w:val="24"/>
            <w:szCs w:val="24"/>
            <w:rtl w:val="0"/>
          </w:rPr>
          <w:t xml:space="preserve">for</w:t>
        </w:r>
      </w:ins>
      <w:del w:author="Laura Antao" w:id="98" w:date="2024-10-18T13:43:14Z">
        <w:r w:rsidDel="00000000" w:rsidR="00000000" w:rsidRPr="00000000">
          <w:rPr>
            <w:rFonts w:ascii="Times New Roman" w:cs="Times New Roman" w:eastAsia="Times New Roman" w:hAnsi="Times New Roman"/>
            <w:sz w:val="24"/>
            <w:szCs w:val="24"/>
            <w:rtl w:val="0"/>
          </w:rPr>
          <w:delText xml:space="preserve">of bi- and</w:delText>
        </w:r>
      </w:del>
      <w:r w:rsidDel="00000000" w:rsidR="00000000" w:rsidRPr="00000000">
        <w:rPr>
          <w:rFonts w:ascii="Times New Roman" w:cs="Times New Roman" w:eastAsia="Times New Roman" w:hAnsi="Times New Roman"/>
          <w:sz w:val="24"/>
          <w:szCs w:val="24"/>
          <w:rtl w:val="0"/>
        </w:rPr>
        <w:t xml:space="preserve"> multivoltine </w:t>
      </w:r>
      <w:commentRangeEnd w:id="38"/>
      <w:r w:rsidDel="00000000" w:rsidR="00000000" w:rsidRPr="00000000">
        <w:commentReference w:id="38"/>
      </w:r>
      <w:r w:rsidDel="00000000" w:rsidR="00000000" w:rsidRPr="00000000">
        <w:rPr>
          <w:rFonts w:ascii="Times New Roman" w:cs="Times New Roman" w:eastAsia="Times New Roman" w:hAnsi="Times New Roman"/>
          <w:sz w:val="24"/>
          <w:szCs w:val="24"/>
          <w:rtl w:val="0"/>
        </w:rPr>
        <w:t xml:space="preserve">taxa as a result of earlier growing seasons and </w:t>
      </w:r>
      <w:commentRangeStart w:id="39"/>
      <w:r w:rsidDel="00000000" w:rsidR="00000000" w:rsidRPr="00000000">
        <w:rPr>
          <w:rFonts w:ascii="Times New Roman" w:cs="Times New Roman" w:eastAsia="Times New Roman" w:hAnsi="Times New Roman"/>
          <w:sz w:val="24"/>
          <w:szCs w:val="24"/>
          <w:rtl w:val="0"/>
        </w:rPr>
        <w:t xml:space="preserve">hatching </w:t>
      </w:r>
      <w:commentRangeEnd w:id="39"/>
      <w:r w:rsidDel="00000000" w:rsidR="00000000" w:rsidRPr="00000000">
        <w:commentReference w:id="39"/>
      </w:r>
      <w:r w:rsidDel="00000000" w:rsidR="00000000" w:rsidRPr="00000000">
        <w:rPr>
          <w:rFonts w:ascii="Times New Roman" w:cs="Times New Roman" w:eastAsia="Times New Roman" w:hAnsi="Times New Roman"/>
          <w:sz w:val="24"/>
          <w:szCs w:val="24"/>
          <w:rtl w:val="0"/>
        </w:rPr>
        <w:t xml:space="preserve">(H</w:t>
      </w:r>
      <w:r w:rsidDel="00000000" w:rsidR="00000000" w:rsidRPr="00000000">
        <w:rPr>
          <w:rFonts w:ascii="Times New Roman" w:cs="Times New Roman" w:eastAsia="Times New Roman" w:hAnsi="Times New Roman"/>
          <w:sz w:val="24"/>
          <w:szCs w:val="24"/>
          <w:vertAlign w:val="subscript"/>
          <w:rtl w:val="0"/>
        </w:rPr>
        <w:t xml:space="preserve">1b</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 </w:t>
      </w:r>
      <w:commentRangeEnd w:id="36"/>
      <w:r w:rsidDel="00000000" w:rsidR="00000000" w:rsidRPr="00000000">
        <w:commentReference w:id="36"/>
      </w:r>
      <w:r w:rsidDel="00000000" w:rsidR="00000000" w:rsidRPr="00000000">
        <w:rPr>
          <w:rFonts w:ascii="Times New Roman" w:cs="Times New Roman" w:eastAsia="Times New Roman" w:hAnsi="Times New Roman"/>
          <w:sz w:val="24"/>
          <w:szCs w:val="24"/>
          <w:rtl w:val="0"/>
        </w:rPr>
        <w:t xml:space="preserve">We expect </w:t>
      </w:r>
      <w:commentRangeStart w:id="40"/>
      <w:r w:rsidDel="00000000" w:rsidR="00000000" w:rsidRPr="00000000">
        <w:rPr>
          <w:rFonts w:ascii="Times New Roman" w:cs="Times New Roman" w:eastAsia="Times New Roman" w:hAnsi="Times New Roman"/>
          <w:sz w:val="24"/>
          <w:szCs w:val="24"/>
          <w:rtl w:val="0"/>
        </w:rPr>
        <w:t xml:space="preserve">shifts in average interspecific body size to mirror changes in intraspecific body size </w:t>
      </w:r>
      <w:commentRangeEnd w:id="40"/>
      <w:r w:rsidDel="00000000" w:rsidR="00000000" w:rsidRPr="00000000">
        <w:commentReference w:id="40"/>
      </w:r>
      <w:r w:rsidDel="00000000" w:rsidR="00000000" w:rsidRPr="00000000">
        <w:rPr>
          <w:rFonts w:ascii="Times New Roman" w:cs="Times New Roman" w:eastAsia="Times New Roman" w:hAnsi="Times New Roman"/>
          <w:sz w:val="24"/>
          <w:szCs w:val="24"/>
          <w:rtl w:val="0"/>
        </w:rPr>
        <w:t xml:space="preserve">with responses to temperature resulting in </w:t>
      </w:r>
      <w:r w:rsidDel="00000000" w:rsidR="00000000" w:rsidRPr="00000000">
        <w:rPr>
          <w:rFonts w:ascii="Times New Roman" w:cs="Times New Roman" w:eastAsia="Times New Roman" w:hAnsi="Times New Roman"/>
          <w:sz w:val="24"/>
          <w:szCs w:val="24"/>
          <w:rtl w:val="0"/>
        </w:rPr>
        <w:t xml:space="preserve">decreasing interspecific body size (H</w:t>
      </w:r>
      <w:r w:rsidDel="00000000" w:rsidR="00000000" w:rsidRPr="00000000">
        <w:rPr>
          <w:rFonts w:ascii="Times New Roman" w:cs="Times New Roman" w:eastAsia="Times New Roman" w:hAnsi="Times New Roman"/>
          <w:sz w:val="24"/>
          <w:szCs w:val="24"/>
          <w:vertAlign w:val="subscript"/>
          <w:rtl w:val="0"/>
        </w:rPr>
        <w:t xml:space="preserve">2a</w:t>
      </w:r>
      <w:r w:rsidDel="00000000" w:rsidR="00000000" w:rsidRPr="00000000">
        <w:rPr>
          <w:rFonts w:ascii="Times New Roman" w:cs="Times New Roman" w:eastAsia="Times New Roman" w:hAnsi="Times New Roman"/>
          <w:sz w:val="24"/>
          <w:szCs w:val="24"/>
          <w:rtl w:val="0"/>
        </w:rPr>
        <w:t xml:space="preserve">) or earlier emergence resulting in increases in interspecific body size (H</w:t>
      </w:r>
      <w:r w:rsidDel="00000000" w:rsidR="00000000" w:rsidRPr="00000000">
        <w:rPr>
          <w:rFonts w:ascii="Times New Roman" w:cs="Times New Roman" w:eastAsia="Times New Roman" w:hAnsi="Times New Roman"/>
          <w:sz w:val="24"/>
          <w:szCs w:val="24"/>
          <w:vertAlign w:val="subscript"/>
          <w:rtl w:val="0"/>
        </w:rPr>
        <w:t xml:space="preserve">2b</w:t>
      </w:r>
      <w:r w:rsidDel="00000000" w:rsidR="00000000" w:rsidRPr="00000000">
        <w:rPr>
          <w:rFonts w:ascii="Times New Roman" w:cs="Times New Roman" w:eastAsia="Times New Roman" w:hAnsi="Times New Roman"/>
          <w:sz w:val="24"/>
          <w:szCs w:val="24"/>
          <w:rtl w:val="0"/>
        </w:rPr>
        <w:t xml:space="preserve">) over time</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p w:rsidR="00000000" w:rsidDel="00000000" w:rsidP="00000000" w:rsidRDefault="00000000" w:rsidRPr="00000000" w14:paraId="00000018">
      <w:pPr>
        <w:spacing w:after="240" w:before="240" w:lineRule="auto"/>
        <w:ind w:left="0" w:firstLine="0"/>
        <w:rPr>
          <w:rFonts w:ascii="Times New Roman" w:cs="Times New Roman" w:eastAsia="Times New Roman" w:hAnsi="Times New Roman"/>
          <w:sz w:val="24"/>
          <w:szCs w:val="24"/>
        </w:rPr>
      </w:pPr>
      <w:commentRangeStart w:id="41"/>
      <w:r w:rsidDel="00000000" w:rsidR="00000000" w:rsidRPr="00000000">
        <w:rPr>
          <w:rFonts w:ascii="Times New Roman" w:cs="Times New Roman" w:eastAsia="Times New Roman" w:hAnsi="Times New Roman"/>
          <w:sz w:val="24"/>
          <w:szCs w:val="24"/>
        </w:rPr>
        <w:drawing>
          <wp:inline distB="114300" distT="114300" distL="114300" distR="114300">
            <wp:extent cx="5943600" cy="3289300"/>
            <wp:effectExtent b="0" l="0" r="0" t="0"/>
            <wp:docPr id="10" name="image9.png"/>
            <a:graphic>
              <a:graphicData uri="http://schemas.openxmlformats.org/drawingml/2006/picture">
                <pic:pic>
                  <pic:nvPicPr>
                    <pic:cNvPr id="0" name="image9.png"/>
                    <pic:cNvPicPr preferRelativeResize="0"/>
                  </pic:nvPicPr>
                  <pic:blipFill>
                    <a:blip r:embed="rId7"/>
                    <a:srcRect b="592" l="0" r="0" t="592"/>
                    <a:stretch>
                      <a:fillRect/>
                    </a:stretch>
                  </pic:blipFill>
                  <pic:spPr>
                    <a:xfrm>
                      <a:off x="0" y="0"/>
                      <a:ext cx="5943600" cy="3289300"/>
                    </a:xfrm>
                    <a:prstGeom prst="rect"/>
                    <a:ln/>
                  </pic:spPr>
                </pic:pic>
              </a:graphicData>
            </a:graphic>
          </wp:inline>
        </w:drawing>
      </w:r>
      <w:commentRangeEnd w:id="41"/>
      <w:r w:rsidDel="00000000" w:rsidR="00000000" w:rsidRPr="00000000">
        <w:commentReference w:id="41"/>
      </w:r>
      <w:r w:rsidDel="00000000" w:rsidR="00000000" w:rsidRPr="00000000">
        <w:rPr>
          <w:rtl w:val="0"/>
        </w:rPr>
      </w:r>
    </w:p>
    <w:p w:rsidR="00000000" w:rsidDel="00000000" w:rsidP="00000000" w:rsidRDefault="00000000" w:rsidRPr="00000000" w14:paraId="00000019">
      <w:pPr>
        <w:spacing w:after="240" w:before="240" w:lineRule="auto"/>
        <w:ind w:left="0" w:firstLine="0"/>
        <w:rPr>
          <w:rFonts w:ascii="Times New Roman" w:cs="Times New Roman" w:eastAsia="Times New Roman" w:hAnsi="Times New Roman"/>
          <w:sz w:val="24"/>
          <w:szCs w:val="24"/>
        </w:rPr>
      </w:pPr>
      <w:commentRangeStart w:id="42"/>
      <w:r w:rsidDel="00000000" w:rsidR="00000000" w:rsidRPr="00000000">
        <w:rPr>
          <w:rFonts w:ascii="Times New Roman" w:cs="Times New Roman" w:eastAsia="Times New Roman" w:hAnsi="Times New Roman"/>
          <w:b w:val="1"/>
          <w:sz w:val="24"/>
          <w:szCs w:val="24"/>
          <w:rtl w:val="0"/>
        </w:rPr>
        <w:t xml:space="preserve">Figure 1</w:t>
      </w:r>
      <w:commentRangeEnd w:id="42"/>
      <w:r w:rsidDel="00000000" w:rsidR="00000000" w:rsidRPr="00000000">
        <w:commentReference w:id="42"/>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b w:val="1"/>
          <w:sz w:val="24"/>
          <w:szCs w:val="24"/>
          <w:rtl w:val="0"/>
        </w:rPr>
        <w:t xml:space="preserve"> Study location and sampling sites (A), hypothesized variation in intraspecific (B) and interspecific (C) invertebrate body size in response to temperature and phenology, and changes in annual temperatures through time</w:t>
      </w:r>
      <w:commentRangeStart w:id="43"/>
      <w:r w:rsidDel="00000000" w:rsidR="00000000" w:rsidRPr="00000000">
        <w:rPr>
          <w:rFonts w:ascii="Times New Roman" w:cs="Times New Roman" w:eastAsia="Times New Roman" w:hAnsi="Times New Roman"/>
          <w:b w:val="1"/>
          <w:sz w:val="24"/>
          <w:szCs w:val="24"/>
          <w:rtl w:val="0"/>
        </w:rPr>
        <w:t xml:space="preserve"> (D)</w:t>
      </w:r>
      <w:commentRangeEnd w:id="43"/>
      <w:r w:rsidDel="00000000" w:rsidR="00000000" w:rsidRPr="00000000">
        <w:commentReference w:id="43"/>
      </w:r>
      <w:r w:rsidDel="00000000" w:rsidR="00000000" w:rsidRPr="00000000">
        <w:rPr>
          <w:rFonts w:ascii="Times New Roman" w:cs="Times New Roman" w:eastAsia="Times New Roman" w:hAnsi="Times New Roman"/>
          <w:b w:val="1"/>
          <w:sz w:val="24"/>
          <w:szCs w:val="24"/>
          <w:rtl w:val="0"/>
        </w:rPr>
        <w:t xml:space="preserve">.</w:t>
      </w:r>
      <w:r w:rsidDel="00000000" w:rsidR="00000000" w:rsidRPr="00000000">
        <w:rPr>
          <w:rFonts w:ascii="Gungsuh" w:cs="Gungsuh" w:eastAsia="Gungsuh" w:hAnsi="Gungsuh"/>
          <w:sz w:val="24"/>
          <w:szCs w:val="24"/>
          <w:rtl w:val="0"/>
        </w:rPr>
        <w:t xml:space="preserve"> In B and C, silhouettes used are for illustrative purposes only and do not reflect study results. In D, solid lines indicate a significant (p ≤ 0.05) temperature trend.</w:t>
      </w:r>
      <w:commentRangeStart w:id="44"/>
      <w:r w:rsidDel="00000000" w:rsidR="00000000" w:rsidRPr="00000000">
        <w:rPr>
          <w:rFonts w:ascii="Times New Roman" w:cs="Times New Roman" w:eastAsia="Times New Roman" w:hAnsi="Times New Roman"/>
          <w:sz w:val="24"/>
          <w:szCs w:val="24"/>
          <w:rtl w:val="0"/>
        </w:rPr>
        <w:t xml:space="preserve"> Invertebrate silhouettes are indicative of the investigated species</w:t>
      </w:r>
      <w:commentRangeEnd w:id="44"/>
      <w:r w:rsidDel="00000000" w:rsidR="00000000" w:rsidRPr="00000000">
        <w:commentReference w:id="44"/>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01A">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i w:val="1"/>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Methods</w:t>
      </w:r>
    </w:p>
    <w:p w:rsidR="00000000" w:rsidDel="00000000" w:rsidP="00000000" w:rsidRDefault="00000000" w:rsidRPr="00000000" w14:paraId="0000001B">
      <w:pPr>
        <w:spacing w:after="240" w:before="240" w:lineRule="auto"/>
        <w:rPr>
          <w:rFonts w:ascii="Times New Roman" w:cs="Times New Roman" w:eastAsia="Times New Roman" w:hAnsi="Times New Roman"/>
          <w:i w:val="1"/>
          <w:sz w:val="24"/>
          <w:szCs w:val="24"/>
        </w:rPr>
      </w:pPr>
      <w:commentRangeStart w:id="45"/>
      <w:r w:rsidDel="00000000" w:rsidR="00000000" w:rsidRPr="00000000">
        <w:rPr>
          <w:rFonts w:ascii="Times New Roman" w:cs="Times New Roman" w:eastAsia="Times New Roman" w:hAnsi="Times New Roman"/>
          <w:i w:val="1"/>
          <w:sz w:val="24"/>
          <w:szCs w:val="24"/>
          <w:rtl w:val="0"/>
        </w:rPr>
        <w:t xml:space="preserve">Study sites</w:t>
      </w:r>
      <w:commentRangeEnd w:id="45"/>
      <w:r w:rsidDel="00000000" w:rsidR="00000000" w:rsidRPr="00000000">
        <w:commentReference w:id="45"/>
      </w:r>
      <w:r w:rsidDel="00000000" w:rsidR="00000000" w:rsidRPr="00000000">
        <w:rPr>
          <w:rtl w:val="0"/>
        </w:rPr>
      </w:r>
    </w:p>
    <w:p w:rsidR="00000000" w:rsidDel="00000000" w:rsidP="00000000" w:rsidRDefault="00000000" w:rsidRPr="00000000" w14:paraId="0000001C">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Four sites located in Central Germany were chosen as the focal points of our study (Fig. 1)</w:t>
      </w:r>
      <w:ins w:author="Laura Antao" w:id="99" w:date="2024-10-18T13:45:27Z">
        <w:r w:rsidDel="00000000" w:rsidR="00000000" w:rsidRPr="00000000">
          <w:rPr>
            <w:rFonts w:ascii="Times New Roman" w:cs="Times New Roman" w:eastAsia="Times New Roman" w:hAnsi="Times New Roman"/>
            <w:sz w:val="24"/>
            <w:szCs w:val="24"/>
            <w:rtl w:val="0"/>
          </w:rPr>
          <w:t xml:space="preserve">:</w:t>
        </w:r>
      </w:ins>
      <w:del w:author="Laura Antao" w:id="99" w:date="2024-10-18T13:45:27Z">
        <w:r w:rsidDel="00000000" w:rsidR="00000000" w:rsidRPr="00000000">
          <w:rPr>
            <w:rFonts w:ascii="Times New Roman" w:cs="Times New Roman" w:eastAsia="Times New Roman" w:hAnsi="Times New Roman"/>
            <w:sz w:val="24"/>
            <w:szCs w:val="24"/>
            <w:rtl w:val="0"/>
          </w:rPr>
          <w:delText xml:space="preserve">. Three sites, namely</w:delText>
        </w:r>
      </w:del>
      <w:r w:rsidDel="00000000" w:rsidR="00000000" w:rsidRPr="00000000">
        <w:rPr>
          <w:rFonts w:ascii="Times New Roman" w:cs="Times New Roman" w:eastAsia="Times New Roman" w:hAnsi="Times New Roman"/>
          <w:sz w:val="24"/>
          <w:szCs w:val="24"/>
          <w:rtl w:val="0"/>
        </w:rPr>
        <w:t xml:space="preserve"> </w:t>
      </w:r>
      <w:commentRangeStart w:id="46"/>
      <w:r w:rsidDel="00000000" w:rsidR="00000000" w:rsidRPr="00000000">
        <w:rPr>
          <w:rFonts w:ascii="Times New Roman" w:cs="Times New Roman" w:eastAsia="Times New Roman" w:hAnsi="Times New Roman"/>
          <w:sz w:val="24"/>
          <w:szCs w:val="24"/>
          <w:rtl w:val="0"/>
        </w:rPr>
        <w:t xml:space="preserve">Kinzig O3, Kinzig W1</w:t>
      </w:r>
      <w:commentRangeEnd w:id="46"/>
      <w:r w:rsidDel="00000000" w:rsidR="00000000" w:rsidRPr="00000000">
        <w:commentReference w:id="46"/>
      </w:r>
      <w:r w:rsidDel="00000000" w:rsidR="00000000" w:rsidRPr="00000000">
        <w:rPr>
          <w:rFonts w:ascii="Times New Roman" w:cs="Times New Roman" w:eastAsia="Times New Roman" w:hAnsi="Times New Roman"/>
          <w:sz w:val="24"/>
          <w:szCs w:val="24"/>
          <w:rtl w:val="0"/>
        </w:rPr>
        <w:t xml:space="preserve">, and Bieber are situated within the Kinzig River drainage basin (~1060 km²) and are included as part of the </w:t>
      </w:r>
      <w:ins w:author="Peter Haase" w:id="100" w:date="2024-10-14T11:18:52Z">
        <w:r w:rsidDel="00000000" w:rsidR="00000000" w:rsidRPr="00000000">
          <w:rPr>
            <w:rFonts w:ascii="Times New Roman" w:cs="Times New Roman" w:eastAsia="Times New Roman" w:hAnsi="Times New Roman"/>
            <w:sz w:val="24"/>
            <w:szCs w:val="24"/>
            <w:rtl w:val="0"/>
          </w:rPr>
          <w:t xml:space="preserve">eLTER (Mirtl et al. 2018) site </w:t>
        </w:r>
      </w:ins>
      <w:r w:rsidDel="00000000" w:rsidR="00000000" w:rsidRPr="00000000">
        <w:rPr>
          <w:rFonts w:ascii="Times New Roman" w:cs="Times New Roman" w:eastAsia="Times New Roman" w:hAnsi="Times New Roman"/>
          <w:sz w:val="24"/>
          <w:szCs w:val="24"/>
          <w:rtl w:val="0"/>
        </w:rPr>
        <w:t xml:space="preserve">Rhine-Main-Observatory (RMO)</w:t>
      </w:r>
      <w:del w:author="Peter Haase" w:id="101" w:date="2024-10-14T11:15:20Z">
        <w:r w:rsidDel="00000000" w:rsidR="00000000" w:rsidRPr="00000000">
          <w:rPr>
            <w:rFonts w:ascii="Times New Roman" w:cs="Times New Roman" w:eastAsia="Times New Roman" w:hAnsi="Times New Roman"/>
            <w:sz w:val="24"/>
            <w:szCs w:val="24"/>
            <w:rtl w:val="0"/>
          </w:rPr>
          <w:delText xml:space="preserve">, an established site for European long-term ecological research (eLTER)</w:delText>
        </w:r>
      </w:del>
      <w:r w:rsidDel="00000000" w:rsidR="00000000" w:rsidRPr="00000000">
        <w:rPr>
          <w:rFonts w:ascii="Times New Roman" w:cs="Times New Roman" w:eastAsia="Times New Roman" w:hAnsi="Times New Roman"/>
          <w:sz w:val="24"/>
          <w:szCs w:val="24"/>
          <w:rtl w:val="0"/>
        </w:rPr>
        <w:t xml:space="preserve">. The other site, Aubach, is </w:t>
      </w:r>
      <w:ins w:author="Peter Haase" w:id="102" w:date="2024-10-14T11:13:06Z">
        <w:r w:rsidDel="00000000" w:rsidR="00000000" w:rsidRPr="00000000">
          <w:rPr>
            <w:rFonts w:ascii="Times New Roman" w:cs="Times New Roman" w:eastAsia="Times New Roman" w:hAnsi="Times New Roman"/>
            <w:sz w:val="24"/>
            <w:szCs w:val="24"/>
            <w:rtl w:val="0"/>
          </w:rPr>
          <w:t xml:space="preserve">located next to the RMO</w:t>
        </w:r>
        <w:del w:author="Peter Haase" w:id="102" w:date="2024-10-14T11:13:06Z">
          <w:r w:rsidDel="00000000" w:rsidR="00000000" w:rsidRPr="00000000">
            <w:rPr>
              <w:rFonts w:ascii="Times New Roman" w:cs="Times New Roman" w:eastAsia="Times New Roman" w:hAnsi="Times New Roman"/>
              <w:sz w:val="24"/>
              <w:szCs w:val="24"/>
              <w:rtl w:val="0"/>
            </w:rPr>
            <w:delText xml:space="preserve"> </w:delText>
          </w:r>
        </w:del>
      </w:ins>
      <w:del w:author="Peter Haase" w:id="102" w:date="2024-10-14T11:13:06Z">
        <w:r w:rsidDel="00000000" w:rsidR="00000000" w:rsidRPr="00000000">
          <w:rPr>
            <w:rFonts w:ascii="Times New Roman" w:cs="Times New Roman" w:eastAsia="Times New Roman" w:hAnsi="Times New Roman"/>
            <w:sz w:val="24"/>
            <w:szCs w:val="24"/>
            <w:rtl w:val="0"/>
          </w:rPr>
          <w:delText xml:space="preserve">situated within the </w:delText>
        </w:r>
        <w:commentRangeStart w:id="47"/>
        <w:r w:rsidDel="00000000" w:rsidR="00000000" w:rsidRPr="00000000">
          <w:rPr>
            <w:rFonts w:ascii="Times New Roman" w:cs="Times New Roman" w:eastAsia="Times New Roman" w:hAnsi="Times New Roman"/>
            <w:sz w:val="24"/>
            <w:szCs w:val="24"/>
            <w:rtl w:val="0"/>
          </w:rPr>
          <w:delText xml:space="preserve">Eslava </w:delText>
        </w:r>
        <w:commentRangeEnd w:id="47"/>
        <w:r w:rsidDel="00000000" w:rsidR="00000000" w:rsidRPr="00000000">
          <w:commentReference w:id="47"/>
        </w:r>
        <w:r w:rsidDel="00000000" w:rsidR="00000000" w:rsidRPr="00000000">
          <w:rPr>
            <w:rFonts w:ascii="Times New Roman" w:cs="Times New Roman" w:eastAsia="Times New Roman" w:hAnsi="Times New Roman"/>
            <w:sz w:val="24"/>
            <w:szCs w:val="24"/>
            <w:rtl w:val="0"/>
          </w:rPr>
          <w:delText xml:space="preserve">River drainage basin (~143.80 km²)</w:delText>
        </w:r>
      </w:del>
      <w:r w:rsidDel="00000000" w:rsidR="00000000" w:rsidRPr="00000000">
        <w:rPr>
          <w:rFonts w:ascii="Times New Roman" w:cs="Times New Roman" w:eastAsia="Times New Roman" w:hAnsi="Times New Roman"/>
          <w:sz w:val="24"/>
          <w:szCs w:val="24"/>
          <w:rtl w:val="0"/>
        </w:rPr>
        <w:t xml:space="preserve"> and</w:t>
      </w:r>
      <w:del w:author="Peter Haase" w:id="103" w:date="2024-10-14T11:17:09Z">
        <w:r w:rsidDel="00000000" w:rsidR="00000000" w:rsidRPr="00000000">
          <w:rPr>
            <w:rFonts w:ascii="Times New Roman" w:cs="Times New Roman" w:eastAsia="Times New Roman" w:hAnsi="Times New Roman"/>
            <w:sz w:val="24"/>
            <w:szCs w:val="24"/>
            <w:rtl w:val="0"/>
          </w:rPr>
          <w:delText xml:space="preserve">, although not directly within the scope of the RMO,</w:delText>
        </w:r>
      </w:del>
      <w:r w:rsidDel="00000000" w:rsidR="00000000" w:rsidRPr="00000000">
        <w:rPr>
          <w:rFonts w:ascii="Times New Roman" w:cs="Times New Roman" w:eastAsia="Times New Roman" w:hAnsi="Times New Roman"/>
          <w:sz w:val="24"/>
          <w:szCs w:val="24"/>
          <w:rtl w:val="0"/>
        </w:rPr>
        <w:t xml:space="preserve"> has been </w:t>
      </w:r>
      <w:ins w:author="Peter Haase" w:id="104" w:date="2024-10-14T11:23:16Z">
        <w:r w:rsidDel="00000000" w:rsidR="00000000" w:rsidRPr="00000000">
          <w:rPr>
            <w:rFonts w:ascii="Times New Roman" w:cs="Times New Roman" w:eastAsia="Times New Roman" w:hAnsi="Times New Roman"/>
            <w:sz w:val="24"/>
            <w:szCs w:val="24"/>
            <w:rtl w:val="0"/>
          </w:rPr>
          <w:t xml:space="preserve">- like the other three sites - </w:t>
        </w:r>
      </w:ins>
      <w:r w:rsidDel="00000000" w:rsidR="00000000" w:rsidRPr="00000000">
        <w:rPr>
          <w:rFonts w:ascii="Times New Roman" w:cs="Times New Roman" w:eastAsia="Times New Roman" w:hAnsi="Times New Roman"/>
          <w:sz w:val="24"/>
          <w:szCs w:val="24"/>
          <w:rtl w:val="0"/>
        </w:rPr>
        <w:t xml:space="preserve">continuously monitored over </w:t>
      </w:r>
      <w:ins w:author="Peter Haase" w:id="105" w:date="2024-10-14T11:23:46Z">
        <w:r w:rsidDel="00000000" w:rsidR="00000000" w:rsidRPr="00000000">
          <w:rPr>
            <w:rFonts w:ascii="Times New Roman" w:cs="Times New Roman" w:eastAsia="Times New Roman" w:hAnsi="Times New Roman"/>
            <w:sz w:val="24"/>
            <w:szCs w:val="24"/>
            <w:rtl w:val="0"/>
          </w:rPr>
          <w:t xml:space="preserve">almost</w:t>
        </w:r>
        <w:r w:rsidDel="00000000" w:rsidR="00000000" w:rsidRPr="00000000">
          <w:rPr>
            <w:rFonts w:ascii="Times New Roman" w:cs="Times New Roman" w:eastAsia="Times New Roman" w:hAnsi="Times New Roman"/>
            <w:sz w:val="24"/>
            <w:szCs w:val="24"/>
            <w:rtl w:val="0"/>
          </w:rPr>
          <w:t xml:space="preserve"> two decades</w:t>
        </w:r>
      </w:ins>
      <w:del w:author="Peter Haase" w:id="105" w:date="2024-10-14T11:23:46Z">
        <w:r w:rsidDel="00000000" w:rsidR="00000000" w:rsidRPr="00000000">
          <w:rPr>
            <w:rFonts w:ascii="Times New Roman" w:cs="Times New Roman" w:eastAsia="Times New Roman" w:hAnsi="Times New Roman"/>
            <w:sz w:val="24"/>
            <w:szCs w:val="24"/>
            <w:rtl w:val="0"/>
          </w:rPr>
          <w:delText xml:space="preserve">an extended period due to its significant monitoring history</w:delText>
        </w:r>
      </w:del>
      <w:r w:rsidDel="00000000" w:rsidR="00000000" w:rsidRPr="00000000">
        <w:rPr>
          <w:rFonts w:ascii="Times New Roman" w:cs="Times New Roman" w:eastAsia="Times New Roman" w:hAnsi="Times New Roman"/>
          <w:sz w:val="24"/>
          <w:szCs w:val="24"/>
          <w:rtl w:val="0"/>
        </w:rPr>
        <w:t xml:space="preserve">, making it one of the longest consecutively observed sites in the region. Both the </w:t>
      </w:r>
      <w:ins w:author="Peter Haase" w:id="106" w:date="2024-10-14T11:20:30Z">
        <w:r w:rsidDel="00000000" w:rsidR="00000000" w:rsidRPr="00000000">
          <w:rPr>
            <w:rFonts w:ascii="Times New Roman" w:cs="Times New Roman" w:eastAsia="Times New Roman" w:hAnsi="Times New Roman"/>
            <w:sz w:val="24"/>
            <w:szCs w:val="24"/>
            <w:rtl w:val="0"/>
          </w:rPr>
          <w:t xml:space="preserve">Aubach (via the Lohr river) and </w:t>
        </w:r>
      </w:ins>
      <w:r w:rsidDel="00000000" w:rsidR="00000000" w:rsidRPr="00000000">
        <w:rPr>
          <w:rFonts w:ascii="Times New Roman" w:cs="Times New Roman" w:eastAsia="Times New Roman" w:hAnsi="Times New Roman"/>
          <w:sz w:val="24"/>
          <w:szCs w:val="24"/>
          <w:rtl w:val="0"/>
        </w:rPr>
        <w:t xml:space="preserve">Kinzig </w:t>
      </w:r>
      <w:del w:author="Peter Haase" w:id="107" w:date="2024-10-14T11:21:11Z">
        <w:r w:rsidDel="00000000" w:rsidR="00000000" w:rsidRPr="00000000">
          <w:rPr>
            <w:rFonts w:ascii="Times New Roman" w:cs="Times New Roman" w:eastAsia="Times New Roman" w:hAnsi="Times New Roman"/>
            <w:sz w:val="24"/>
            <w:szCs w:val="24"/>
            <w:rtl w:val="0"/>
          </w:rPr>
          <w:delText xml:space="preserve">and Eslava </w:delText>
        </w:r>
      </w:del>
      <w:r w:rsidDel="00000000" w:rsidR="00000000" w:rsidRPr="00000000">
        <w:rPr>
          <w:rFonts w:ascii="Times New Roman" w:cs="Times New Roman" w:eastAsia="Times New Roman" w:hAnsi="Times New Roman"/>
          <w:sz w:val="24"/>
          <w:szCs w:val="24"/>
          <w:rtl w:val="0"/>
        </w:rPr>
        <w:t xml:space="preserve">rivers are tributaries of the Main </w:t>
      </w:r>
      <w:del w:author="Peter Haase" w:id="108" w:date="2024-10-14T11:21:23Z">
        <w:r w:rsidDel="00000000" w:rsidR="00000000" w:rsidRPr="00000000">
          <w:rPr>
            <w:rFonts w:ascii="Times New Roman" w:cs="Times New Roman" w:eastAsia="Times New Roman" w:hAnsi="Times New Roman"/>
            <w:sz w:val="24"/>
            <w:szCs w:val="24"/>
            <w:rtl w:val="0"/>
          </w:rPr>
          <w:delText xml:space="preserve">R</w:delText>
        </w:r>
      </w:del>
      <w:ins w:author="Peter Haase" w:id="108" w:date="2024-10-14T11:21:23Z">
        <w:r w:rsidDel="00000000" w:rsidR="00000000" w:rsidRPr="00000000">
          <w:rPr>
            <w:rFonts w:ascii="Times New Roman" w:cs="Times New Roman" w:eastAsia="Times New Roman" w:hAnsi="Times New Roman"/>
            <w:sz w:val="24"/>
            <w:szCs w:val="24"/>
            <w:rtl w:val="0"/>
          </w:rPr>
          <w:t xml:space="preserve">r</w:t>
        </w:r>
      </w:ins>
      <w:r w:rsidDel="00000000" w:rsidR="00000000" w:rsidRPr="00000000">
        <w:rPr>
          <w:rFonts w:ascii="Times New Roman" w:cs="Times New Roman" w:eastAsia="Times New Roman" w:hAnsi="Times New Roman"/>
          <w:sz w:val="24"/>
          <w:szCs w:val="24"/>
          <w:rtl w:val="0"/>
        </w:rPr>
        <w:t xml:space="preserve">iver, a major contributor to the Rhine </w:t>
      </w:r>
      <w:del w:author="Peter Haase" w:id="109" w:date="2024-10-14T11:21:28Z">
        <w:r w:rsidDel="00000000" w:rsidR="00000000" w:rsidRPr="00000000">
          <w:rPr>
            <w:rFonts w:ascii="Times New Roman" w:cs="Times New Roman" w:eastAsia="Times New Roman" w:hAnsi="Times New Roman"/>
            <w:sz w:val="24"/>
            <w:szCs w:val="24"/>
            <w:rtl w:val="0"/>
          </w:rPr>
          <w:delText xml:space="preserve">R</w:delText>
        </w:r>
      </w:del>
      <w:ins w:author="Peter Haase" w:id="109" w:date="2024-10-14T11:21:28Z">
        <w:r w:rsidDel="00000000" w:rsidR="00000000" w:rsidRPr="00000000">
          <w:rPr>
            <w:rFonts w:ascii="Times New Roman" w:cs="Times New Roman" w:eastAsia="Times New Roman" w:hAnsi="Times New Roman"/>
            <w:sz w:val="24"/>
            <w:szCs w:val="24"/>
            <w:rtl w:val="0"/>
          </w:rPr>
          <w:t xml:space="preserve">r</w:t>
        </w:r>
      </w:ins>
      <w:r w:rsidDel="00000000" w:rsidR="00000000" w:rsidRPr="00000000">
        <w:rPr>
          <w:rFonts w:ascii="Times New Roman" w:cs="Times New Roman" w:eastAsia="Times New Roman" w:hAnsi="Times New Roman"/>
          <w:sz w:val="24"/>
          <w:szCs w:val="24"/>
          <w:rtl w:val="0"/>
        </w:rPr>
        <w:t xml:space="preserve">iver. </w:t>
      </w:r>
      <w:del w:author="Laura Antao" w:id="110" w:date="2024-10-17T15:21:41Z">
        <w:r w:rsidDel="00000000" w:rsidR="00000000" w:rsidRPr="00000000">
          <w:rPr>
            <w:rFonts w:ascii="Times New Roman" w:cs="Times New Roman" w:eastAsia="Times New Roman" w:hAnsi="Times New Roman"/>
            <w:sz w:val="24"/>
            <w:szCs w:val="24"/>
            <w:rtl w:val="0"/>
          </w:rPr>
          <w:delText xml:space="preserve">Consequently, for the purpose of this study, all four sampling sites will be discussed within the context of the RMO. The </w:delText>
        </w:r>
      </w:del>
      <w:r w:rsidDel="00000000" w:rsidR="00000000" w:rsidRPr="00000000">
        <w:rPr>
          <w:rFonts w:ascii="Times New Roman" w:cs="Times New Roman" w:eastAsia="Times New Roman" w:hAnsi="Times New Roman"/>
          <w:sz w:val="24"/>
          <w:szCs w:val="24"/>
          <w:rtl w:val="0"/>
        </w:rPr>
        <w:t xml:space="preserve">RMO encompasses diverse environments, ranging from densely populated regions on the outskirts of the Rhine-Main metropolitan area to unimpacted natural landscapes</w:t>
      </w:r>
      <w:ins w:author="Laura Antao" w:id="111" w:date="2024-10-17T15:22:18Z">
        <w:r w:rsidDel="00000000" w:rsidR="00000000" w:rsidRPr="00000000">
          <w:rPr>
            <w:rFonts w:ascii="Times New Roman" w:cs="Times New Roman" w:eastAsia="Times New Roman" w:hAnsi="Times New Roman"/>
            <w:sz w:val="24"/>
            <w:szCs w:val="24"/>
            <w:rtl w:val="0"/>
          </w:rPr>
          <w:t xml:space="preserve">, and including</w:t>
        </w:r>
      </w:ins>
      <w:del w:author="Laura Antao" w:id="111" w:date="2024-10-17T15:22:18Z">
        <w:r w:rsidDel="00000000" w:rsidR="00000000" w:rsidRPr="00000000">
          <w:rPr>
            <w:rFonts w:ascii="Times New Roman" w:cs="Times New Roman" w:eastAsia="Times New Roman" w:hAnsi="Times New Roman"/>
            <w:sz w:val="24"/>
            <w:szCs w:val="24"/>
            <w:rtl w:val="0"/>
          </w:rPr>
          <w:delText xml:space="preserve">. As a result, it showcases</w:delText>
        </w:r>
      </w:del>
      <w:r w:rsidDel="00000000" w:rsidR="00000000" w:rsidRPr="00000000">
        <w:rPr>
          <w:rFonts w:ascii="Times New Roman" w:cs="Times New Roman" w:eastAsia="Times New Roman" w:hAnsi="Times New Roman"/>
          <w:sz w:val="24"/>
          <w:szCs w:val="24"/>
          <w:rtl w:val="0"/>
        </w:rPr>
        <w:t xml:space="preserve"> a wide array of land use types</w:t>
      </w:r>
      <w:del w:author="Laura Antao" w:id="112" w:date="2024-10-17T15:22:32Z">
        <w:r w:rsidDel="00000000" w:rsidR="00000000" w:rsidRPr="00000000">
          <w:rPr>
            <w:rFonts w:ascii="Times New Roman" w:cs="Times New Roman" w:eastAsia="Times New Roman" w:hAnsi="Times New Roman"/>
            <w:sz w:val="24"/>
            <w:szCs w:val="24"/>
            <w:rtl w:val="0"/>
          </w:rPr>
          <w:delText xml:space="preserve">, including urban centers, industrial zones, cultivated farmlands, managed forests, and protected areas</w:delText>
        </w:r>
      </w:del>
      <w:r w:rsidDel="00000000" w:rsidR="00000000" w:rsidRPr="00000000">
        <w:rPr>
          <w:rFonts w:ascii="Times New Roman" w:cs="Times New Roman" w:eastAsia="Times New Roman" w:hAnsi="Times New Roman"/>
          <w:sz w:val="24"/>
          <w:szCs w:val="24"/>
          <w:rtl w:val="0"/>
        </w:rPr>
        <w:t xml:space="preserve">. The four selected sites reflect this land use </w:t>
      </w:r>
      <w:ins w:author="Laura Antao" w:id="113" w:date="2024-10-17T15:22:46Z">
        <w:r w:rsidDel="00000000" w:rsidR="00000000" w:rsidRPr="00000000">
          <w:rPr>
            <w:rFonts w:ascii="Times New Roman" w:cs="Times New Roman" w:eastAsia="Times New Roman" w:hAnsi="Times New Roman"/>
            <w:sz w:val="24"/>
            <w:szCs w:val="24"/>
            <w:rtl w:val="0"/>
          </w:rPr>
          <w:t xml:space="preserve">range</w:t>
        </w:r>
      </w:ins>
      <w:del w:author="Laura Antao" w:id="113" w:date="2024-10-17T15:22:46Z">
        <w:r w:rsidDel="00000000" w:rsidR="00000000" w:rsidRPr="00000000">
          <w:rPr>
            <w:rFonts w:ascii="Times New Roman" w:cs="Times New Roman" w:eastAsia="Times New Roman" w:hAnsi="Times New Roman"/>
            <w:sz w:val="24"/>
            <w:szCs w:val="24"/>
            <w:rtl w:val="0"/>
          </w:rPr>
          <w:delText xml:space="preserve">continuum</w:delText>
        </w:r>
      </w:del>
      <w:r w:rsidDel="00000000" w:rsidR="00000000" w:rsidRPr="00000000">
        <w:rPr>
          <w:rFonts w:ascii="Times New Roman" w:cs="Times New Roman" w:eastAsia="Times New Roman" w:hAnsi="Times New Roman"/>
          <w:sz w:val="24"/>
          <w:szCs w:val="24"/>
          <w:rtl w:val="0"/>
        </w:rPr>
        <w:t xml:space="preserve">, with Bieber and Aubach representing streams that have experienced less anthropogenic perturbation, while the two Kinzig sites exhibit higher levels of human impact. Average elevation across the RMO is 110 m.a.s.l, while mean annual air temperature and precipitation are 9.62℃ </w:t>
      </w:r>
      <w:r w:rsidDel="00000000" w:rsidR="00000000" w:rsidRPr="00000000">
        <w:rPr>
          <w:rFonts w:ascii="Times New Roman" w:cs="Times New Roman" w:eastAsia="Times New Roman" w:hAnsi="Times New Roman"/>
          <w:sz w:val="24"/>
          <w:szCs w:val="24"/>
          <w:rtl w:val="0"/>
        </w:rPr>
        <w:t xml:space="preserve">and </w:t>
      </w:r>
      <w:r w:rsidDel="00000000" w:rsidR="00000000" w:rsidRPr="00000000">
        <w:rPr>
          <w:rFonts w:ascii="Times New Roman" w:cs="Times New Roman" w:eastAsia="Times New Roman" w:hAnsi="Times New Roman"/>
          <w:sz w:val="24"/>
          <w:szCs w:val="24"/>
          <w:rtl w:val="0"/>
        </w:rPr>
        <w:t xml:space="preserve">837.88 mm, respectively. Further details of the RMO </w:t>
      </w:r>
      <w:del w:author="Peter Haase" w:id="114" w:date="2024-10-14T11:22:23Z">
        <w:r w:rsidDel="00000000" w:rsidR="00000000" w:rsidRPr="00000000">
          <w:rPr>
            <w:rFonts w:ascii="Times New Roman" w:cs="Times New Roman" w:eastAsia="Times New Roman" w:hAnsi="Times New Roman"/>
            <w:sz w:val="24"/>
            <w:szCs w:val="24"/>
            <w:rtl w:val="0"/>
          </w:rPr>
          <w:delText xml:space="preserve">eLTER </w:delText>
        </w:r>
      </w:del>
      <w:r w:rsidDel="00000000" w:rsidR="00000000" w:rsidRPr="00000000">
        <w:rPr>
          <w:rFonts w:ascii="Times New Roman" w:cs="Times New Roman" w:eastAsia="Times New Roman" w:hAnsi="Times New Roman"/>
          <w:sz w:val="24"/>
          <w:szCs w:val="24"/>
          <w:rtl w:val="0"/>
        </w:rPr>
        <w:t xml:space="preserve">can be found at </w:t>
      </w:r>
      <w:hyperlink r:id="rId8">
        <w:r w:rsidDel="00000000" w:rsidR="00000000" w:rsidRPr="00000000">
          <w:rPr>
            <w:rFonts w:ascii="Times New Roman" w:cs="Times New Roman" w:eastAsia="Times New Roman" w:hAnsi="Times New Roman"/>
            <w:color w:val="1155cc"/>
            <w:sz w:val="24"/>
            <w:szCs w:val="24"/>
            <w:u w:val="single"/>
            <w:rtl w:val="0"/>
          </w:rPr>
          <w:t xml:space="preserve">https://deims.org/9f9ba137-342d-4813-ae58-</w:t>
        </w:r>
      </w:hyperlink>
      <w:hyperlink r:id="rId9">
        <w:r w:rsidDel="00000000" w:rsidR="00000000" w:rsidRPr="00000000">
          <w:rPr>
            <w:rFonts w:ascii="Times New Roman" w:cs="Times New Roman" w:eastAsia="Times New Roman" w:hAnsi="Times New Roman"/>
            <w:color w:val="1155cc"/>
            <w:sz w:val="24"/>
            <w:szCs w:val="24"/>
            <w:u w:val="single"/>
            <w:rtl w:val="0"/>
          </w:rPr>
          <w:t xml:space="preserve">a60911c3abc1</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1D">
      <w:pPr>
        <w:spacing w:after="240" w:before="240" w:lineRule="auto"/>
        <w:rPr>
          <w:rFonts w:ascii="Times New Roman" w:cs="Times New Roman" w:eastAsia="Times New Roman" w:hAnsi="Times New Roman"/>
          <w:sz w:val="24"/>
          <w:szCs w:val="24"/>
        </w:rPr>
      </w:pPr>
      <w:commentRangeStart w:id="48"/>
      <w:r w:rsidDel="00000000" w:rsidR="00000000" w:rsidRPr="00000000">
        <w:rPr>
          <w:rFonts w:ascii="Times New Roman" w:cs="Times New Roman" w:eastAsia="Times New Roman" w:hAnsi="Times New Roman"/>
          <w:i w:val="1"/>
          <w:sz w:val="24"/>
          <w:szCs w:val="24"/>
          <w:rtl w:val="0"/>
        </w:rPr>
        <w:t xml:space="preserve">Field sampling</w:t>
      </w:r>
      <w:commentRangeEnd w:id="48"/>
      <w:r w:rsidDel="00000000" w:rsidR="00000000" w:rsidRPr="00000000">
        <w:commentReference w:id="48"/>
      </w:r>
      <w:r w:rsidDel="00000000" w:rsidR="00000000" w:rsidRPr="00000000">
        <w:rPr>
          <w:rtl w:val="0"/>
        </w:rPr>
      </w:r>
    </w:p>
    <w:p w:rsidR="00000000" w:rsidDel="00000000" w:rsidP="00000000" w:rsidRDefault="00000000" w:rsidRPr="00000000" w14:paraId="0000001E">
      <w:pPr>
        <w:spacing w:after="240" w:before="240" w:lineRule="auto"/>
        <w:rPr>
          <w:rFonts w:ascii="Times New Roman" w:cs="Times New Roman" w:eastAsia="Times New Roman" w:hAnsi="Times New Roman"/>
          <w:sz w:val="24"/>
          <w:szCs w:val="24"/>
        </w:rPr>
      </w:pPr>
      <w:commentRangeStart w:id="49"/>
      <w:r w:rsidDel="00000000" w:rsidR="00000000" w:rsidRPr="00000000">
        <w:rPr>
          <w:rFonts w:ascii="Times New Roman" w:cs="Times New Roman" w:eastAsia="Times New Roman" w:hAnsi="Times New Roman"/>
          <w:sz w:val="24"/>
          <w:szCs w:val="24"/>
          <w:rtl w:val="0"/>
        </w:rPr>
        <w:t xml:space="preserve">Macroinvertebrate communities</w:t>
      </w:r>
      <w:commentRangeEnd w:id="49"/>
      <w:r w:rsidDel="00000000" w:rsidR="00000000" w:rsidRPr="00000000">
        <w:commentReference w:id="49"/>
      </w:r>
      <w:r w:rsidDel="00000000" w:rsidR="00000000" w:rsidRPr="00000000">
        <w:rPr>
          <w:rFonts w:ascii="Times New Roman" w:cs="Times New Roman" w:eastAsia="Times New Roman" w:hAnsi="Times New Roman"/>
          <w:sz w:val="24"/>
          <w:szCs w:val="24"/>
          <w:rtl w:val="0"/>
        </w:rPr>
        <w:t xml:space="preserve"> in these sites were sampled </w:t>
      </w:r>
      <w:commentRangeStart w:id="50"/>
      <w:r w:rsidDel="00000000" w:rsidR="00000000" w:rsidRPr="00000000">
        <w:rPr>
          <w:rFonts w:ascii="Times New Roman" w:cs="Times New Roman" w:eastAsia="Times New Roman" w:hAnsi="Times New Roman"/>
          <w:sz w:val="24"/>
          <w:szCs w:val="24"/>
          <w:rtl w:val="0"/>
        </w:rPr>
        <w:t xml:space="preserve">biannually </w:t>
      </w:r>
      <w:commentRangeEnd w:id="50"/>
      <w:r w:rsidDel="00000000" w:rsidR="00000000" w:rsidRPr="00000000">
        <w:commentReference w:id="50"/>
      </w:r>
      <w:r w:rsidDel="00000000" w:rsidR="00000000" w:rsidRPr="00000000">
        <w:rPr>
          <w:rFonts w:ascii="Times New Roman" w:cs="Times New Roman" w:eastAsia="Times New Roman" w:hAnsi="Times New Roman"/>
          <w:sz w:val="24"/>
          <w:szCs w:val="24"/>
          <w:rtl w:val="0"/>
        </w:rPr>
        <w:t xml:space="preserve">(spring: March or April and summer: June or July) </w:t>
      </w:r>
      <w:ins w:author="Laura Antao" w:id="115" w:date="2024-10-17T15:26:27Z">
        <w:r w:rsidDel="00000000" w:rsidR="00000000" w:rsidRPr="00000000">
          <w:rPr>
            <w:rFonts w:ascii="Times New Roman" w:cs="Times New Roman" w:eastAsia="Times New Roman" w:hAnsi="Times New Roman"/>
            <w:sz w:val="24"/>
            <w:szCs w:val="24"/>
            <w:rtl w:val="0"/>
          </w:rPr>
          <w:t xml:space="preserve">between 2001-2019 for </w:t>
        </w:r>
        <w:r w:rsidDel="00000000" w:rsidR="00000000" w:rsidRPr="00000000">
          <w:rPr>
            <w:rFonts w:ascii="Times New Roman" w:cs="Times New Roman" w:eastAsia="Times New Roman" w:hAnsi="Times New Roman"/>
            <w:sz w:val="24"/>
            <w:szCs w:val="24"/>
            <w:rtl w:val="0"/>
          </w:rPr>
          <w:t xml:space="preserve">Aubach and Bieber (2005 missing for the latter), and between 2005-2019 for the two Kinzig sites</w:t>
        </w:r>
      </w:ins>
      <w:del w:author="Laura Antao" w:id="115" w:date="2024-10-17T15:26:27Z">
        <w:r w:rsidDel="00000000" w:rsidR="00000000" w:rsidRPr="00000000">
          <w:rPr>
            <w:rFonts w:ascii="Times New Roman" w:cs="Times New Roman" w:eastAsia="Times New Roman" w:hAnsi="Times New Roman"/>
            <w:sz w:val="24"/>
            <w:szCs w:val="24"/>
            <w:rtl w:val="0"/>
          </w:rPr>
          <w:delText xml:space="preserve">and varied by site in time series length with Aubach sampled from 2001-2019, Bieber sampled 2001-2019 but missing 2005, and Kinzig O3 and Kinzig W1 sampled 2005-2019</w:delText>
        </w:r>
      </w:del>
      <w:r w:rsidDel="00000000" w:rsidR="00000000" w:rsidRPr="00000000">
        <w:rPr>
          <w:rFonts w:ascii="Times New Roman" w:cs="Times New Roman" w:eastAsia="Times New Roman" w:hAnsi="Times New Roman"/>
          <w:sz w:val="24"/>
          <w:szCs w:val="24"/>
          <w:rtl w:val="0"/>
        </w:rPr>
        <w:t xml:space="preserve">. Sampling followed the European Water Framework Directive’s standardized multi-habitat sampling protocol (Haase et al. </w:t>
      </w:r>
      <w:r w:rsidDel="00000000" w:rsidR="00000000" w:rsidRPr="00000000">
        <w:rPr>
          <w:rFonts w:ascii="Times New Roman" w:cs="Times New Roman" w:eastAsia="Times New Roman" w:hAnsi="Times New Roman"/>
          <w:sz w:val="24"/>
          <w:szCs w:val="24"/>
          <w:rtl w:val="0"/>
        </w:rPr>
        <w:t xml:space="preserve">2004</w:t>
      </w:r>
      <w:r w:rsidDel="00000000" w:rsidR="00000000" w:rsidRPr="00000000">
        <w:rPr>
          <w:rFonts w:ascii="Times New Roman" w:cs="Times New Roman" w:eastAsia="Times New Roman" w:hAnsi="Times New Roman"/>
          <w:sz w:val="24"/>
          <w:szCs w:val="24"/>
          <w:rtl w:val="0"/>
        </w:rPr>
        <w:t xml:space="preserve">) with 20 </w:t>
      </w:r>
      <w:commentRangeStart w:id="51"/>
      <w:r w:rsidDel="00000000" w:rsidR="00000000" w:rsidRPr="00000000">
        <w:rPr>
          <w:rFonts w:ascii="Times New Roman" w:cs="Times New Roman" w:eastAsia="Times New Roman" w:hAnsi="Times New Roman"/>
          <w:sz w:val="24"/>
          <w:szCs w:val="24"/>
          <w:rtl w:val="0"/>
        </w:rPr>
        <w:t xml:space="preserve">subsamples </w:t>
      </w:r>
      <w:commentRangeEnd w:id="51"/>
      <w:r w:rsidDel="00000000" w:rsidR="00000000" w:rsidRPr="00000000">
        <w:commentReference w:id="51"/>
      </w:r>
      <w:r w:rsidDel="00000000" w:rsidR="00000000" w:rsidRPr="00000000">
        <w:rPr>
          <w:rFonts w:ascii="Times New Roman" w:cs="Times New Roman" w:eastAsia="Times New Roman" w:hAnsi="Times New Roman"/>
          <w:sz w:val="24"/>
          <w:szCs w:val="24"/>
          <w:rtl w:val="0"/>
        </w:rPr>
        <w:t xml:space="preserve">collected from a 100m section of stream at each sampling site and period. Specimens were then preserved in 70% ethanol, identified primarily to genus and species levels using an operational taxa list (Haase et al. </w:t>
      </w:r>
      <w:r w:rsidDel="00000000" w:rsidR="00000000" w:rsidRPr="00000000">
        <w:rPr>
          <w:rFonts w:ascii="Times New Roman" w:cs="Times New Roman" w:eastAsia="Times New Roman" w:hAnsi="Times New Roman"/>
          <w:sz w:val="24"/>
          <w:szCs w:val="24"/>
          <w:rtl w:val="0"/>
        </w:rPr>
        <w:t xml:space="preserve">2006</w:t>
      </w:r>
      <w:r w:rsidDel="00000000" w:rsidR="00000000" w:rsidRPr="00000000">
        <w:rPr>
          <w:rFonts w:ascii="Times New Roman" w:cs="Times New Roman" w:eastAsia="Times New Roman" w:hAnsi="Times New Roman"/>
          <w:sz w:val="24"/>
          <w:szCs w:val="24"/>
          <w:rtl w:val="0"/>
        </w:rPr>
        <w:t xml:space="preserve">), and deposited in </w:t>
      </w:r>
      <w:ins w:author="Peter Haase" w:id="116" w:date="2024-10-15T08:43:40Z">
        <w:r w:rsidDel="00000000" w:rsidR="00000000" w:rsidRPr="00000000">
          <w:rPr>
            <w:rFonts w:ascii="Times New Roman" w:cs="Times New Roman" w:eastAsia="Times New Roman" w:hAnsi="Times New Roman"/>
            <w:sz w:val="24"/>
            <w:szCs w:val="24"/>
            <w:rtl w:val="0"/>
          </w:rPr>
          <w:t xml:space="preserve">the natural history collections</w:t>
        </w:r>
      </w:ins>
      <w:del w:author="Peter Haase" w:id="116" w:date="2024-10-15T08:43:40Z">
        <w:r w:rsidDel="00000000" w:rsidR="00000000" w:rsidRPr="00000000">
          <w:rPr>
            <w:rFonts w:ascii="Times New Roman" w:cs="Times New Roman" w:eastAsia="Times New Roman" w:hAnsi="Times New Roman"/>
            <w:sz w:val="24"/>
            <w:szCs w:val="24"/>
            <w:rtl w:val="0"/>
          </w:rPr>
          <w:delText xml:space="preserve">a storage facility</w:delText>
        </w:r>
      </w:del>
      <w:r w:rsidDel="00000000" w:rsidR="00000000" w:rsidRPr="00000000">
        <w:rPr>
          <w:rFonts w:ascii="Times New Roman" w:cs="Times New Roman" w:eastAsia="Times New Roman" w:hAnsi="Times New Roman"/>
          <w:sz w:val="24"/>
          <w:szCs w:val="24"/>
          <w:rtl w:val="0"/>
        </w:rPr>
        <w:t xml:space="preserve"> at the </w:t>
      </w:r>
      <w:ins w:author="Peter Haase" w:id="117" w:date="2024-10-14T11:48:50Z">
        <w:r w:rsidDel="00000000" w:rsidR="00000000" w:rsidRPr="00000000">
          <w:rPr>
            <w:rFonts w:ascii="Times New Roman" w:cs="Times New Roman" w:eastAsia="Times New Roman" w:hAnsi="Times New Roman"/>
            <w:sz w:val="24"/>
            <w:szCs w:val="24"/>
            <w:rtl w:val="0"/>
          </w:rPr>
          <w:t xml:space="preserve">Senckenberg </w:t>
        </w:r>
      </w:ins>
      <w:del w:author="Peter Haase" w:id="117" w:date="2024-10-14T11:48:50Z">
        <w:r w:rsidDel="00000000" w:rsidR="00000000" w:rsidRPr="00000000">
          <w:rPr>
            <w:rFonts w:ascii="Times New Roman" w:cs="Times New Roman" w:eastAsia="Times New Roman" w:hAnsi="Times New Roman"/>
            <w:sz w:val="24"/>
            <w:szCs w:val="24"/>
            <w:rtl w:val="0"/>
          </w:rPr>
          <w:delText xml:space="preserve">RMO</w:delText>
        </w:r>
      </w:del>
      <w:r w:rsidDel="00000000" w:rsidR="00000000" w:rsidRPr="00000000">
        <w:rPr>
          <w:rFonts w:ascii="Times New Roman" w:cs="Times New Roman" w:eastAsia="Times New Roman" w:hAnsi="Times New Roman"/>
          <w:sz w:val="24"/>
          <w:szCs w:val="24"/>
          <w:rtl w:val="0"/>
        </w:rPr>
        <w:t xml:space="preserve"> </w:t>
      </w:r>
      <w:del w:author="Peter Haase" w:id="118" w:date="2024-10-14T11:48:07Z">
        <w:r w:rsidDel="00000000" w:rsidR="00000000" w:rsidRPr="00000000">
          <w:rPr>
            <w:rFonts w:ascii="Times New Roman" w:cs="Times New Roman" w:eastAsia="Times New Roman" w:hAnsi="Times New Roman"/>
            <w:sz w:val="24"/>
            <w:szCs w:val="24"/>
            <w:rtl w:val="0"/>
          </w:rPr>
          <w:delText xml:space="preserve">eLTER </w:delText>
        </w:r>
      </w:del>
      <w:r w:rsidDel="00000000" w:rsidR="00000000" w:rsidRPr="00000000">
        <w:rPr>
          <w:rFonts w:ascii="Times New Roman" w:cs="Times New Roman" w:eastAsia="Times New Roman" w:hAnsi="Times New Roman"/>
          <w:sz w:val="24"/>
          <w:szCs w:val="24"/>
          <w:rtl w:val="0"/>
        </w:rPr>
        <w:t xml:space="preserve">research station in Gelnhausen, Germany.</w:t>
      </w:r>
    </w:p>
    <w:p w:rsidR="00000000" w:rsidDel="00000000" w:rsidP="00000000" w:rsidRDefault="00000000" w:rsidRPr="00000000" w14:paraId="0000001F">
      <w:pPr>
        <w:spacing w:after="240" w:befor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Measuring body size </w:t>
      </w:r>
    </w:p>
    <w:p w:rsidR="00000000" w:rsidDel="00000000" w:rsidP="00000000" w:rsidRDefault="00000000" w:rsidRPr="00000000" w14:paraId="00000020">
      <w:pPr>
        <w:spacing w:after="240" w:before="240" w:lineRule="auto"/>
        <w:ind w:left="0" w:righ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4"/>
          <w:szCs w:val="24"/>
          <w:rtl w:val="0"/>
        </w:rPr>
        <w:t xml:space="preserve">We measured </w:t>
      </w:r>
      <w:del w:author="Laura Antao" w:id="119" w:date="2024-10-17T15:29:55Z">
        <w:r w:rsidDel="00000000" w:rsidR="00000000" w:rsidRPr="00000000">
          <w:rPr>
            <w:rFonts w:ascii="Times New Roman" w:cs="Times New Roman" w:eastAsia="Times New Roman" w:hAnsi="Times New Roman"/>
            <w:sz w:val="24"/>
            <w:szCs w:val="24"/>
            <w:rtl w:val="0"/>
          </w:rPr>
          <w:delText xml:space="preserve">intraspecific </w:delText>
        </w:r>
      </w:del>
      <w:r w:rsidDel="00000000" w:rsidR="00000000" w:rsidRPr="00000000">
        <w:rPr>
          <w:rFonts w:ascii="Times New Roman" w:cs="Times New Roman" w:eastAsia="Times New Roman" w:hAnsi="Times New Roman"/>
          <w:sz w:val="24"/>
          <w:szCs w:val="24"/>
          <w:rtl w:val="0"/>
        </w:rPr>
        <w:t xml:space="preserve">body sizes of </w:t>
      </w:r>
      <w:ins w:author="Laura Antao" w:id="120" w:date="2024-10-17T15:30:25Z">
        <w:r w:rsidDel="00000000" w:rsidR="00000000" w:rsidRPr="00000000">
          <w:rPr>
            <w:rFonts w:ascii="Times New Roman" w:cs="Times New Roman" w:eastAsia="Times New Roman" w:hAnsi="Times New Roman"/>
            <w:sz w:val="24"/>
            <w:szCs w:val="24"/>
            <w:rtl w:val="0"/>
          </w:rPr>
          <w:t xml:space="preserve">xxx individuals from </w:t>
        </w:r>
      </w:ins>
      <w:r w:rsidDel="00000000" w:rsidR="00000000" w:rsidRPr="00000000">
        <w:rPr>
          <w:rFonts w:ascii="Times New Roman" w:cs="Times New Roman" w:eastAsia="Times New Roman" w:hAnsi="Times New Roman"/>
          <w:sz w:val="24"/>
          <w:szCs w:val="24"/>
          <w:rtl w:val="0"/>
        </w:rPr>
        <w:t xml:space="preserve">nine aquatic macroinvertebrate taxa</w:t>
      </w:r>
      <w:del w:author="Laura Antao" w:id="121" w:date="2024-10-17T15:30:11Z">
        <w:r w:rsidDel="00000000" w:rsidR="00000000" w:rsidRPr="00000000">
          <w:rPr>
            <w:rFonts w:ascii="Times New Roman" w:cs="Times New Roman" w:eastAsia="Times New Roman" w:hAnsi="Times New Roman"/>
            <w:sz w:val="24"/>
            <w:szCs w:val="24"/>
            <w:rtl w:val="0"/>
          </w:rPr>
          <w:delText xml:space="preserve"> from a long-term collection at RMO</w:delText>
        </w:r>
      </w:del>
      <w:r w:rsidDel="00000000" w:rsidR="00000000" w:rsidRPr="00000000">
        <w:rPr>
          <w:rFonts w:ascii="Times New Roman" w:cs="Times New Roman" w:eastAsia="Times New Roman" w:hAnsi="Times New Roman"/>
          <w:sz w:val="24"/>
          <w:szCs w:val="24"/>
          <w:rtl w:val="0"/>
        </w:rPr>
        <w:t xml:space="preserve">. </w:t>
      </w:r>
      <w:commentRangeStart w:id="52"/>
      <w:r w:rsidDel="00000000" w:rsidR="00000000" w:rsidRPr="00000000">
        <w:rPr>
          <w:rFonts w:ascii="Times New Roman" w:cs="Times New Roman" w:eastAsia="Times New Roman" w:hAnsi="Times New Roman"/>
          <w:sz w:val="24"/>
          <w:szCs w:val="24"/>
          <w:rtl w:val="0"/>
        </w:rPr>
        <w:t xml:space="preserve">We selected species</w:t>
      </w:r>
      <w:commentRangeEnd w:id="52"/>
      <w:r w:rsidDel="00000000" w:rsidR="00000000" w:rsidRPr="00000000">
        <w:commentReference w:id="52"/>
      </w:r>
      <w:r w:rsidDel="00000000" w:rsidR="00000000" w:rsidRPr="00000000">
        <w:rPr>
          <w:rFonts w:ascii="Times New Roman" w:cs="Times New Roman" w:eastAsia="Times New Roman" w:hAnsi="Times New Roman"/>
          <w:sz w:val="24"/>
          <w:szCs w:val="24"/>
          <w:rtl w:val="0"/>
        </w:rPr>
        <w:t xml:space="preserve"> based on their prevalence across all sites over the time-series and spanning different representative invertebrate groups and life histories (Table 1). </w:t>
      </w:r>
      <w:del w:author="Laura Antao" w:id="122" w:date="2024-10-17T15:31:03Z">
        <w:r w:rsidDel="00000000" w:rsidR="00000000" w:rsidRPr="00000000">
          <w:rPr>
            <w:rFonts w:ascii="Times New Roman" w:cs="Times New Roman" w:eastAsia="Times New Roman" w:hAnsi="Times New Roman"/>
            <w:sz w:val="24"/>
            <w:szCs w:val="24"/>
            <w:rtl w:val="0"/>
          </w:rPr>
          <w:delText xml:space="preserve">Samples were collected during two sampling seasons (spring and summer) between 2001 and 2019 and from four targeted stream </w:delText>
        </w:r>
        <w:r w:rsidDel="00000000" w:rsidR="00000000" w:rsidRPr="00000000">
          <w:rPr>
            <w:rFonts w:ascii="Times New Roman" w:cs="Times New Roman" w:eastAsia="Times New Roman" w:hAnsi="Times New Roman"/>
            <w:sz w:val="24"/>
            <w:szCs w:val="24"/>
            <w:rtl w:val="0"/>
          </w:rPr>
          <w:delText xml:space="preserve">sites</w:delText>
        </w:r>
        <w:r w:rsidDel="00000000" w:rsidR="00000000" w:rsidRPr="00000000">
          <w:rPr>
            <w:rFonts w:ascii="Times New Roman" w:cs="Times New Roman" w:eastAsia="Times New Roman" w:hAnsi="Times New Roman"/>
            <w:sz w:val="24"/>
            <w:szCs w:val="24"/>
            <w:rtl w:val="0"/>
          </w:rPr>
          <w:delText xml:space="preserve"> (see above).</w:delText>
        </w:r>
        <w:r w:rsidDel="00000000" w:rsidR="00000000" w:rsidRPr="00000000">
          <w:rPr>
            <w:rFonts w:ascii="Times New Roman" w:cs="Times New Roman" w:eastAsia="Times New Roman" w:hAnsi="Times New Roman"/>
            <w:sz w:val="24"/>
            <w:szCs w:val="24"/>
            <w:rtl w:val="0"/>
          </w:rPr>
          <w:delText xml:space="preserve"> </w:delText>
        </w:r>
      </w:del>
      <w:commentRangeStart w:id="53"/>
      <w:r w:rsidDel="00000000" w:rsidR="00000000" w:rsidRPr="00000000">
        <w:rPr>
          <w:rFonts w:ascii="Times New Roman" w:cs="Times New Roman" w:eastAsia="Times New Roman" w:hAnsi="Times New Roman"/>
          <w:sz w:val="24"/>
          <w:szCs w:val="24"/>
          <w:rtl w:val="0"/>
        </w:rPr>
        <w:t xml:space="preserve">In total, we measured head size and total body length of 848 </w:t>
      </w:r>
      <w:r w:rsidDel="00000000" w:rsidR="00000000" w:rsidRPr="00000000">
        <w:rPr>
          <w:rFonts w:ascii="Times New Roman" w:cs="Times New Roman" w:eastAsia="Times New Roman" w:hAnsi="Times New Roman"/>
          <w:i w:val="1"/>
          <w:sz w:val="24"/>
          <w:szCs w:val="24"/>
          <w:rtl w:val="0"/>
        </w:rPr>
        <w:t xml:space="preserve">Ephemera danica</w:t>
      </w:r>
      <w:r w:rsidDel="00000000" w:rsidR="00000000" w:rsidRPr="00000000">
        <w:rPr>
          <w:rFonts w:ascii="Times New Roman" w:cs="Times New Roman" w:eastAsia="Times New Roman" w:hAnsi="Times New Roman"/>
          <w:sz w:val="24"/>
          <w:szCs w:val="24"/>
          <w:rtl w:val="0"/>
        </w:rPr>
        <w:t xml:space="preserve"> (Ephemeroptera), 643 </w:t>
      </w:r>
      <w:r w:rsidDel="00000000" w:rsidR="00000000" w:rsidRPr="00000000">
        <w:rPr>
          <w:rFonts w:ascii="Times New Roman" w:cs="Times New Roman" w:eastAsia="Times New Roman" w:hAnsi="Times New Roman"/>
          <w:i w:val="1"/>
          <w:sz w:val="24"/>
          <w:szCs w:val="24"/>
          <w:rtl w:val="0"/>
        </w:rPr>
        <w:t xml:space="preserve">Baetis rhodani </w:t>
      </w:r>
      <w:r w:rsidDel="00000000" w:rsidR="00000000" w:rsidRPr="00000000">
        <w:rPr>
          <w:rFonts w:ascii="Times New Roman" w:cs="Times New Roman" w:eastAsia="Times New Roman" w:hAnsi="Times New Roman"/>
          <w:sz w:val="24"/>
          <w:szCs w:val="24"/>
          <w:rtl w:val="0"/>
        </w:rPr>
        <w:t xml:space="preserve">(Ephemeroptera), 390 </w:t>
      </w:r>
      <w:r w:rsidDel="00000000" w:rsidR="00000000" w:rsidRPr="00000000">
        <w:rPr>
          <w:rFonts w:ascii="Times New Roman" w:cs="Times New Roman" w:eastAsia="Times New Roman" w:hAnsi="Times New Roman"/>
          <w:i w:val="1"/>
          <w:sz w:val="24"/>
          <w:szCs w:val="24"/>
          <w:rtl w:val="0"/>
        </w:rPr>
        <w:t xml:space="preserve">Hydropsyche siltalai</w:t>
      </w:r>
      <w:r w:rsidDel="00000000" w:rsidR="00000000" w:rsidRPr="00000000">
        <w:rPr>
          <w:rFonts w:ascii="Times New Roman" w:cs="Times New Roman" w:eastAsia="Times New Roman" w:hAnsi="Times New Roman"/>
          <w:sz w:val="24"/>
          <w:szCs w:val="24"/>
          <w:rtl w:val="0"/>
        </w:rPr>
        <w:t xml:space="preserve"> (Trichoptera), 510 </w:t>
      </w:r>
      <w:r w:rsidDel="00000000" w:rsidR="00000000" w:rsidRPr="00000000">
        <w:rPr>
          <w:rFonts w:ascii="Times New Roman" w:cs="Times New Roman" w:eastAsia="Times New Roman" w:hAnsi="Times New Roman"/>
          <w:i w:val="1"/>
          <w:sz w:val="24"/>
          <w:szCs w:val="24"/>
          <w:rtl w:val="0"/>
        </w:rPr>
        <w:t xml:space="preserve">Prodiamesa olivacea</w:t>
      </w:r>
      <w:r w:rsidDel="00000000" w:rsidR="00000000" w:rsidRPr="00000000">
        <w:rPr>
          <w:rFonts w:ascii="Times New Roman" w:cs="Times New Roman" w:eastAsia="Times New Roman" w:hAnsi="Times New Roman"/>
          <w:sz w:val="24"/>
          <w:szCs w:val="24"/>
          <w:rtl w:val="0"/>
        </w:rPr>
        <w:t xml:space="preserve"> (Diptera), 320 </w:t>
      </w:r>
      <w:r w:rsidDel="00000000" w:rsidR="00000000" w:rsidRPr="00000000">
        <w:rPr>
          <w:rFonts w:ascii="Times New Roman" w:cs="Times New Roman" w:eastAsia="Times New Roman" w:hAnsi="Times New Roman"/>
          <w:i w:val="1"/>
          <w:sz w:val="24"/>
          <w:szCs w:val="24"/>
          <w:rtl w:val="0"/>
        </w:rPr>
        <w:t xml:space="preserve">Aphelocheirus aestivalis</w:t>
      </w:r>
      <w:r w:rsidDel="00000000" w:rsidR="00000000" w:rsidRPr="00000000">
        <w:rPr>
          <w:rFonts w:ascii="Times New Roman" w:cs="Times New Roman" w:eastAsia="Times New Roman" w:hAnsi="Times New Roman"/>
          <w:sz w:val="24"/>
          <w:szCs w:val="24"/>
          <w:rtl w:val="0"/>
        </w:rPr>
        <w:t xml:space="preserve"> (Hemiptera), and 94 </w:t>
      </w:r>
      <w:r w:rsidDel="00000000" w:rsidR="00000000" w:rsidRPr="00000000">
        <w:rPr>
          <w:rFonts w:ascii="Times New Roman" w:cs="Times New Roman" w:eastAsia="Times New Roman" w:hAnsi="Times New Roman"/>
          <w:i w:val="1"/>
          <w:sz w:val="24"/>
          <w:szCs w:val="24"/>
          <w:rtl w:val="0"/>
        </w:rPr>
        <w:t xml:space="preserve">Orectochilus villosus </w:t>
      </w:r>
      <w:r w:rsidDel="00000000" w:rsidR="00000000" w:rsidRPr="00000000">
        <w:rPr>
          <w:rFonts w:ascii="Times New Roman" w:cs="Times New Roman" w:eastAsia="Times New Roman" w:hAnsi="Times New Roman"/>
          <w:sz w:val="24"/>
          <w:szCs w:val="24"/>
          <w:rtl w:val="0"/>
        </w:rPr>
        <w:t xml:space="preserve">(Coleoptera). For the limpet </w:t>
      </w:r>
      <w:r w:rsidDel="00000000" w:rsidR="00000000" w:rsidRPr="00000000">
        <w:rPr>
          <w:rFonts w:ascii="Times New Roman" w:cs="Times New Roman" w:eastAsia="Times New Roman" w:hAnsi="Times New Roman"/>
          <w:i w:val="1"/>
          <w:sz w:val="24"/>
          <w:szCs w:val="24"/>
          <w:rtl w:val="0"/>
        </w:rPr>
        <w:t xml:space="preserve">Ancylus fluviatilis</w:t>
      </w:r>
      <w:r w:rsidDel="00000000" w:rsidR="00000000" w:rsidRPr="00000000">
        <w:rPr>
          <w:rFonts w:ascii="Times New Roman" w:cs="Times New Roman" w:eastAsia="Times New Roman" w:hAnsi="Times New Roman"/>
          <w:sz w:val="24"/>
          <w:szCs w:val="24"/>
          <w:rtl w:val="0"/>
        </w:rPr>
        <w:t xml:space="preserve"> (281, Gastropoda), the </w:t>
      </w:r>
      <w:r w:rsidDel="00000000" w:rsidR="00000000" w:rsidRPr="00000000">
        <w:rPr>
          <w:rFonts w:ascii="Times New Roman" w:cs="Times New Roman" w:eastAsia="Times New Roman" w:hAnsi="Times New Roman"/>
          <w:sz w:val="24"/>
          <w:szCs w:val="24"/>
          <w:rtl w:val="0"/>
        </w:rPr>
        <w:t xml:space="preserve">shell</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length, width, and height was measured. For the worm </w:t>
      </w:r>
      <w:r w:rsidDel="00000000" w:rsidR="00000000" w:rsidRPr="00000000">
        <w:rPr>
          <w:rFonts w:ascii="Times New Roman" w:cs="Times New Roman" w:eastAsia="Times New Roman" w:hAnsi="Times New Roman"/>
          <w:i w:val="1"/>
          <w:sz w:val="24"/>
          <w:szCs w:val="24"/>
          <w:rtl w:val="0"/>
        </w:rPr>
        <w:t xml:space="preserve">Eiseniella tetraeda </w:t>
      </w:r>
      <w:r w:rsidDel="00000000" w:rsidR="00000000" w:rsidRPr="00000000">
        <w:rPr>
          <w:rFonts w:ascii="Times New Roman" w:cs="Times New Roman" w:eastAsia="Times New Roman" w:hAnsi="Times New Roman"/>
          <w:sz w:val="24"/>
          <w:szCs w:val="24"/>
          <w:rtl w:val="0"/>
        </w:rPr>
        <w:t xml:space="preserve">(135, Annelida) the body length and width was measured. For the 206 </w:t>
      </w:r>
      <w:r w:rsidDel="00000000" w:rsidR="00000000" w:rsidRPr="00000000">
        <w:rPr>
          <w:rFonts w:ascii="Times New Roman" w:cs="Times New Roman" w:eastAsia="Times New Roman" w:hAnsi="Times New Roman"/>
          <w:i w:val="1"/>
          <w:sz w:val="24"/>
          <w:szCs w:val="24"/>
          <w:rtl w:val="0"/>
        </w:rPr>
        <w:t xml:space="preserve">Gammarus roeselii</w:t>
      </w:r>
      <w:r w:rsidDel="00000000" w:rsidR="00000000" w:rsidRPr="00000000">
        <w:rPr>
          <w:rFonts w:ascii="Times New Roman" w:cs="Times New Roman" w:eastAsia="Times New Roman" w:hAnsi="Times New Roman"/>
          <w:sz w:val="24"/>
          <w:szCs w:val="24"/>
          <w:rtl w:val="0"/>
        </w:rPr>
        <w:t xml:space="preserve"> (Gammaridae), body length and length of the first antennae was measured.</w:t>
      </w:r>
      <w:r w:rsidDel="00000000" w:rsidR="00000000" w:rsidRPr="00000000">
        <w:rPr>
          <w:rFonts w:ascii="Times New Roman" w:cs="Times New Roman" w:eastAsia="Times New Roman" w:hAnsi="Times New Roman"/>
          <w:sz w:val="28"/>
          <w:szCs w:val="28"/>
          <w:rtl w:val="0"/>
        </w:rPr>
        <w:t xml:space="preserve"> </w:t>
      </w:r>
      <w:commentRangeEnd w:id="53"/>
      <w:r w:rsidDel="00000000" w:rsidR="00000000" w:rsidRPr="00000000">
        <w:commentReference w:id="53"/>
      </w:r>
      <w:r w:rsidDel="00000000" w:rsidR="00000000" w:rsidRPr="00000000">
        <w:rPr>
          <w:rtl w:val="0"/>
        </w:rPr>
      </w:r>
    </w:p>
    <w:p w:rsidR="00000000" w:rsidDel="00000000" w:rsidP="00000000" w:rsidRDefault="00000000" w:rsidRPr="00000000" w14:paraId="00000021">
      <w:pPr>
        <w:spacing w:after="240" w:before="240" w:lineRule="auto"/>
        <w:ind w:left="0" w:right="0" w:firstLine="0"/>
        <w:rPr>
          <w:rFonts w:ascii="Times New Roman" w:cs="Times New Roman" w:eastAsia="Times New Roman" w:hAnsi="Times New Roman"/>
          <w:sz w:val="24"/>
          <w:szCs w:val="24"/>
        </w:rPr>
      </w:pPr>
      <w:commentRangeStart w:id="54"/>
      <w:commentRangeStart w:id="55"/>
      <w:r w:rsidDel="00000000" w:rsidR="00000000" w:rsidRPr="00000000">
        <w:rPr>
          <w:rFonts w:ascii="Times New Roman" w:cs="Times New Roman" w:eastAsia="Times New Roman" w:hAnsi="Times New Roman"/>
          <w:b w:val="1"/>
          <w:sz w:val="24"/>
          <w:szCs w:val="24"/>
          <w:rtl w:val="0"/>
        </w:rPr>
        <w:t xml:space="preserve">Table 1. </w:t>
      </w:r>
      <w:commentRangeEnd w:id="54"/>
      <w:r w:rsidDel="00000000" w:rsidR="00000000" w:rsidRPr="00000000">
        <w:commentReference w:id="54"/>
      </w:r>
      <w:commentRangeEnd w:id="55"/>
      <w:r w:rsidDel="00000000" w:rsidR="00000000" w:rsidRPr="00000000">
        <w:commentReference w:id="55"/>
      </w:r>
      <w:commentRangeStart w:id="56"/>
      <w:commentRangeStart w:id="57"/>
      <w:commentRangeStart w:id="58"/>
      <w:r w:rsidDel="00000000" w:rsidR="00000000" w:rsidRPr="00000000">
        <w:rPr>
          <w:rFonts w:ascii="Times New Roman" w:cs="Times New Roman" w:eastAsia="Times New Roman" w:hAnsi="Times New Roman"/>
          <w:sz w:val="24"/>
          <w:szCs w:val="24"/>
          <w:rtl w:val="0"/>
        </w:rPr>
        <w:t xml:space="preserve">Relationship </w:t>
      </w:r>
      <w:commentRangeEnd w:id="56"/>
      <w:r w:rsidDel="00000000" w:rsidR="00000000" w:rsidRPr="00000000">
        <w:commentReference w:id="56"/>
      </w:r>
      <w:commentRangeEnd w:id="57"/>
      <w:r w:rsidDel="00000000" w:rsidR="00000000" w:rsidRPr="00000000">
        <w:commentReference w:id="57"/>
      </w:r>
      <w:commentRangeEnd w:id="58"/>
      <w:r w:rsidDel="00000000" w:rsidR="00000000" w:rsidRPr="00000000">
        <w:commentReference w:id="58"/>
      </w:r>
      <w:r w:rsidDel="00000000" w:rsidR="00000000" w:rsidRPr="00000000">
        <w:rPr>
          <w:rFonts w:ascii="Times New Roman" w:cs="Times New Roman" w:eastAsia="Times New Roman" w:hAnsi="Times New Roman"/>
          <w:sz w:val="24"/>
          <w:szCs w:val="24"/>
          <w:rtl w:val="0"/>
        </w:rPr>
        <w:t xml:space="preserve">between modeled temporal changes (</w:t>
      </w:r>
      <w:r w:rsidDel="00000000" w:rsidR="00000000" w:rsidRPr="00000000">
        <w:rPr>
          <w:rFonts w:ascii="Times New Roman" w:cs="Times New Roman" w:eastAsia="Times New Roman" w:hAnsi="Times New Roman"/>
          <w:b w:val="1"/>
          <w:sz w:val="24"/>
          <w:szCs w:val="24"/>
          <w:rtl w:val="0"/>
        </w:rPr>
        <w:t xml:space="preserve">𝚫) </w:t>
      </w:r>
      <w:r w:rsidDel="00000000" w:rsidR="00000000" w:rsidRPr="00000000">
        <w:rPr>
          <w:rFonts w:ascii="Times New Roman" w:cs="Times New Roman" w:eastAsia="Times New Roman" w:hAnsi="Times New Roman"/>
          <w:sz w:val="24"/>
          <w:szCs w:val="24"/>
          <w:rtl w:val="0"/>
        </w:rPr>
        <w:t xml:space="preserve">in abundance, body size, and head sizes and species-specific voltinism. Mean body length and head size are averages </w:t>
      </w:r>
      <w:r w:rsidDel="00000000" w:rsidR="00000000" w:rsidRPr="00000000">
        <w:rPr>
          <w:rFonts w:ascii="Times New Roman" w:cs="Times New Roman" w:eastAsia="Times New Roman" w:hAnsi="Times New Roman"/>
          <w:i w:val="1"/>
          <w:sz w:val="24"/>
          <w:szCs w:val="24"/>
          <w:rtl w:val="0"/>
        </w:rPr>
        <w:t xml:space="preserve">± standard error.</w:t>
      </w:r>
      <w:r w:rsidDel="00000000" w:rsidR="00000000" w:rsidRPr="00000000">
        <w:rPr>
          <w:rFonts w:ascii="Times New Roman" w:cs="Times New Roman" w:eastAsia="Times New Roman" w:hAnsi="Times New Roman"/>
          <w:sz w:val="24"/>
          <w:szCs w:val="24"/>
          <w:rtl w:val="0"/>
        </w:rPr>
        <w:t xml:space="preserve"> Change in abundance provides an overall trend for the taxa </w:t>
      </w:r>
      <w:r w:rsidDel="00000000" w:rsidR="00000000" w:rsidRPr="00000000">
        <w:rPr>
          <w:rFonts w:ascii="Times New Roman" w:cs="Times New Roman" w:eastAsia="Times New Roman" w:hAnsi="Times New Roman"/>
          <w:i w:val="1"/>
          <w:sz w:val="24"/>
          <w:szCs w:val="24"/>
          <w:rtl w:val="0"/>
        </w:rPr>
        <w:t xml:space="preserve">±</w:t>
      </w:r>
      <w:r w:rsidDel="00000000" w:rsidR="00000000" w:rsidRPr="00000000">
        <w:rPr>
          <w:rFonts w:ascii="Times New Roman" w:cs="Times New Roman" w:eastAsia="Times New Roman" w:hAnsi="Times New Roman"/>
          <w:sz w:val="24"/>
          <w:szCs w:val="24"/>
          <w:rtl w:val="0"/>
        </w:rPr>
        <w:t xml:space="preserve"> trend</w:t>
      </w:r>
      <w:r w:rsidDel="00000000" w:rsidR="00000000" w:rsidRPr="00000000">
        <w:rPr>
          <w:rFonts w:ascii="Times New Roman" w:cs="Times New Roman" w:eastAsia="Times New Roman" w:hAnsi="Times New Roman"/>
          <w:i w:val="1"/>
          <w:sz w:val="24"/>
          <w:szCs w:val="24"/>
          <w:rtl w:val="0"/>
        </w:rPr>
        <w:t xml:space="preserve"> standard error</w:t>
      </w:r>
      <w:r w:rsidDel="00000000" w:rsidR="00000000" w:rsidRPr="00000000">
        <w:rPr>
          <w:rFonts w:ascii="Times New Roman" w:cs="Times New Roman" w:eastAsia="Times New Roman" w:hAnsi="Times New Roman"/>
          <w:sz w:val="24"/>
          <w:szCs w:val="24"/>
          <w:rtl w:val="0"/>
        </w:rPr>
        <w:t xml:space="preserve"> (gls estimate of year for a model of abundance ~ year + Second degree polynomial of day year + site). </w:t>
      </w:r>
      <w:del w:author="Laura Antao" w:id="123" w:date="2024-10-18T13:53:06Z">
        <w:commentRangeStart w:id="59"/>
        <w:r w:rsidDel="00000000" w:rsidR="00000000" w:rsidRPr="00000000">
          <w:rPr>
            <w:rFonts w:ascii="Times New Roman" w:cs="Times New Roman" w:eastAsia="Times New Roman" w:hAnsi="Times New Roman"/>
            <w:sz w:val="24"/>
            <w:szCs w:val="24"/>
            <w:rtl w:val="0"/>
          </w:rPr>
          <w:delText xml:space="preserve">Four species exhibited significant (p &lt; 0.01) trends in abundance over years (</w:delText>
        </w:r>
        <w:r w:rsidDel="00000000" w:rsidR="00000000" w:rsidRPr="00000000">
          <w:rPr>
            <w:rFonts w:ascii="Times New Roman" w:cs="Times New Roman" w:eastAsia="Times New Roman" w:hAnsi="Times New Roman"/>
            <w:i w:val="1"/>
            <w:sz w:val="24"/>
            <w:szCs w:val="24"/>
            <w:rtl w:val="0"/>
          </w:rPr>
          <w:delText xml:space="preserve">Ephemera danica</w:delText>
        </w:r>
        <w:r w:rsidDel="00000000" w:rsidR="00000000" w:rsidRPr="00000000">
          <w:rPr>
            <w:rFonts w:ascii="Times New Roman" w:cs="Times New Roman" w:eastAsia="Times New Roman" w:hAnsi="Times New Roman"/>
            <w:sz w:val="24"/>
            <w:szCs w:val="24"/>
            <w:rtl w:val="0"/>
          </w:rPr>
          <w:delText xml:space="preserve">: p &lt; 0.001, </w:delText>
        </w:r>
        <w:r w:rsidDel="00000000" w:rsidR="00000000" w:rsidRPr="00000000">
          <w:rPr>
            <w:rFonts w:ascii="Times New Roman" w:cs="Times New Roman" w:eastAsia="Times New Roman" w:hAnsi="Times New Roman"/>
            <w:i w:val="1"/>
            <w:sz w:val="24"/>
            <w:szCs w:val="24"/>
            <w:rtl w:val="0"/>
          </w:rPr>
          <w:delText xml:space="preserve">Gammarus roeselii</w:delText>
        </w:r>
        <w:r w:rsidDel="00000000" w:rsidR="00000000" w:rsidRPr="00000000">
          <w:rPr>
            <w:rFonts w:ascii="Times New Roman" w:cs="Times New Roman" w:eastAsia="Times New Roman" w:hAnsi="Times New Roman"/>
            <w:sz w:val="24"/>
            <w:szCs w:val="24"/>
            <w:rtl w:val="0"/>
          </w:rPr>
          <w:delText xml:space="preserve">: p &lt; 0.001, </w:delText>
        </w:r>
        <w:r w:rsidDel="00000000" w:rsidR="00000000" w:rsidRPr="00000000">
          <w:rPr>
            <w:rFonts w:ascii="Times New Roman" w:cs="Times New Roman" w:eastAsia="Times New Roman" w:hAnsi="Times New Roman"/>
            <w:i w:val="1"/>
            <w:sz w:val="24"/>
            <w:szCs w:val="24"/>
            <w:rtl w:val="0"/>
          </w:rPr>
          <w:delText xml:space="preserve">Hydropsyche siltalai</w:delText>
        </w:r>
        <w:r w:rsidDel="00000000" w:rsidR="00000000" w:rsidRPr="00000000">
          <w:rPr>
            <w:rFonts w:ascii="Times New Roman" w:cs="Times New Roman" w:eastAsia="Times New Roman" w:hAnsi="Times New Roman"/>
            <w:sz w:val="24"/>
            <w:szCs w:val="24"/>
            <w:rtl w:val="0"/>
          </w:rPr>
          <w:delText xml:space="preserve">: p = 0.003, and </w:delText>
        </w:r>
        <w:r w:rsidDel="00000000" w:rsidR="00000000" w:rsidRPr="00000000">
          <w:rPr>
            <w:rFonts w:ascii="Times New Roman" w:cs="Times New Roman" w:eastAsia="Times New Roman" w:hAnsi="Times New Roman"/>
            <w:i w:val="1"/>
            <w:sz w:val="24"/>
            <w:szCs w:val="24"/>
            <w:rtl w:val="0"/>
          </w:rPr>
          <w:delText xml:space="preserve">Baetis rhodani</w:delText>
        </w:r>
        <w:r w:rsidDel="00000000" w:rsidR="00000000" w:rsidRPr="00000000">
          <w:rPr>
            <w:rFonts w:ascii="Times New Roman" w:cs="Times New Roman" w:eastAsia="Times New Roman" w:hAnsi="Times New Roman"/>
            <w:sz w:val="24"/>
            <w:szCs w:val="24"/>
            <w:rtl w:val="0"/>
          </w:rPr>
          <w:delText xml:space="preserve">: p = 0.03).</w:delText>
        </w:r>
        <w:commentRangeEnd w:id="59"/>
        <w:r w:rsidDel="00000000" w:rsidR="00000000" w:rsidRPr="00000000">
          <w:commentReference w:id="59"/>
        </w:r>
        <w:r w:rsidDel="00000000" w:rsidR="00000000" w:rsidRPr="00000000">
          <w:rPr>
            <w:rFonts w:ascii="Times New Roman" w:cs="Times New Roman" w:eastAsia="Times New Roman" w:hAnsi="Times New Roman"/>
            <w:sz w:val="24"/>
            <w:szCs w:val="24"/>
            <w:rtl w:val="0"/>
          </w:rPr>
          <w:delText xml:space="preserve"> </w:delText>
        </w:r>
      </w:del>
      <w:r w:rsidDel="00000000" w:rsidR="00000000" w:rsidRPr="00000000">
        <w:rPr>
          <w:rFonts w:ascii="Times New Roman" w:cs="Times New Roman" w:eastAsia="Times New Roman" w:hAnsi="Times New Roman"/>
          <w:sz w:val="24"/>
          <w:szCs w:val="24"/>
          <w:rtl w:val="0"/>
        </w:rPr>
        <w:t xml:space="preserve">Downward </w:t>
      </w:r>
      <w:ins w:author="Laura Antao" w:id="124" w:date="2024-10-18T13:53:25Z">
        <w:r w:rsidDel="00000000" w:rsidR="00000000" w:rsidRPr="00000000">
          <w:rPr>
            <w:rFonts w:ascii="Times New Roman" w:cs="Times New Roman" w:eastAsia="Times New Roman" w:hAnsi="Times New Roman"/>
            <w:sz w:val="24"/>
            <w:szCs w:val="24"/>
            <w:rtl w:val="0"/>
          </w:rPr>
          <w:t xml:space="preserve">and </w:t>
        </w:r>
        <w:r w:rsidDel="00000000" w:rsidR="00000000" w:rsidRPr="00000000">
          <w:rPr>
            <w:rFonts w:ascii="Times New Roman" w:cs="Times New Roman" w:eastAsia="Times New Roman" w:hAnsi="Times New Roman"/>
            <w:sz w:val="24"/>
            <w:szCs w:val="24"/>
            <w:rtl w:val="0"/>
          </w:rPr>
          <w:t xml:space="preserve">upward </w:t>
        </w:r>
      </w:ins>
      <w:r w:rsidDel="00000000" w:rsidR="00000000" w:rsidRPr="00000000">
        <w:rPr>
          <w:rFonts w:ascii="Times New Roman" w:cs="Times New Roman" w:eastAsia="Times New Roman" w:hAnsi="Times New Roman"/>
          <w:sz w:val="24"/>
          <w:szCs w:val="24"/>
          <w:rtl w:val="0"/>
        </w:rPr>
        <w:t xml:space="preserve">arrows indicate </w:t>
      </w:r>
      <w:ins w:author="Laura Antao" w:id="125" w:date="2024-10-18T13:53:00Z">
        <w:r w:rsidDel="00000000" w:rsidR="00000000" w:rsidRPr="00000000">
          <w:rPr>
            <w:rFonts w:ascii="Times New Roman" w:cs="Times New Roman" w:eastAsia="Times New Roman" w:hAnsi="Times New Roman"/>
            <w:sz w:val="24"/>
            <w:szCs w:val="24"/>
            <w:rtl w:val="0"/>
          </w:rPr>
          <w:t xml:space="preserve">significant</w:t>
        </w:r>
        <w:r w:rsidDel="00000000" w:rsidR="00000000" w:rsidRPr="00000000">
          <w:rPr>
            <w:rFonts w:ascii="Times New Roman" w:cs="Times New Roman" w:eastAsia="Times New Roman" w:hAnsi="Times New Roman"/>
            <w:sz w:val="24"/>
            <w:szCs w:val="24"/>
            <w:rtl w:val="0"/>
          </w:rPr>
          <w:t xml:space="preserve"> </w:t>
        </w:r>
      </w:ins>
      <w:r w:rsidDel="00000000" w:rsidR="00000000" w:rsidRPr="00000000">
        <w:rPr>
          <w:rFonts w:ascii="Times New Roman" w:cs="Times New Roman" w:eastAsia="Times New Roman" w:hAnsi="Times New Roman"/>
          <w:sz w:val="24"/>
          <w:szCs w:val="24"/>
          <w:rtl w:val="0"/>
        </w:rPr>
        <w:t xml:space="preserve">decreasing </w:t>
      </w:r>
      <w:ins w:author="Laura Antao" w:id="126" w:date="2024-10-18T13:53:29Z">
        <w:r w:rsidDel="00000000" w:rsidR="00000000" w:rsidRPr="00000000">
          <w:rPr>
            <w:rFonts w:ascii="Times New Roman" w:cs="Times New Roman" w:eastAsia="Times New Roman" w:hAnsi="Times New Roman"/>
            <w:sz w:val="24"/>
            <w:szCs w:val="24"/>
            <w:rtl w:val="0"/>
          </w:rPr>
          <w:t xml:space="preserve">and</w:t>
        </w:r>
        <w:r w:rsidDel="00000000" w:rsidR="00000000" w:rsidRPr="00000000">
          <w:rPr>
            <w:rFonts w:ascii="Times New Roman" w:cs="Times New Roman" w:eastAsia="Times New Roman" w:hAnsi="Times New Roman"/>
            <w:sz w:val="24"/>
            <w:szCs w:val="24"/>
            <w:rtl w:val="0"/>
          </w:rPr>
          <w:t xml:space="preserve"> increasing </w:t>
        </w:r>
      </w:ins>
      <w:r w:rsidDel="00000000" w:rsidR="00000000" w:rsidRPr="00000000">
        <w:rPr>
          <w:rFonts w:ascii="Times New Roman" w:cs="Times New Roman" w:eastAsia="Times New Roman" w:hAnsi="Times New Roman"/>
          <w:sz w:val="24"/>
          <w:szCs w:val="24"/>
          <w:rtl w:val="0"/>
        </w:rPr>
        <w:t xml:space="preserve">size trends, </w:t>
      </w:r>
      <w:ins w:author="Laura Antao" w:id="127" w:date="2024-10-18T13:53:37Z">
        <w:r w:rsidDel="00000000" w:rsidR="00000000" w:rsidRPr="00000000">
          <w:rPr>
            <w:rFonts w:ascii="Times New Roman" w:cs="Times New Roman" w:eastAsia="Times New Roman" w:hAnsi="Times New Roman"/>
            <w:sz w:val="24"/>
            <w:szCs w:val="24"/>
            <w:rtl w:val="0"/>
          </w:rPr>
          <w:t xml:space="preserve">respectively</w:t>
        </w:r>
      </w:ins>
      <w:del w:author="Laura Antao" w:id="127" w:date="2024-10-18T13:53:37Z">
        <w:r w:rsidDel="00000000" w:rsidR="00000000" w:rsidRPr="00000000">
          <w:rPr>
            <w:rFonts w:ascii="Times New Roman" w:cs="Times New Roman" w:eastAsia="Times New Roman" w:hAnsi="Times New Roman"/>
            <w:sz w:val="24"/>
            <w:szCs w:val="24"/>
            <w:rtl w:val="0"/>
          </w:rPr>
          <w:delText xml:space="preserve">upward arrows indicate increasing size trends</w:delText>
        </w:r>
      </w:del>
      <w:r w:rsidDel="00000000" w:rsidR="00000000" w:rsidRPr="00000000">
        <w:rPr>
          <w:rFonts w:ascii="Times New Roman" w:cs="Times New Roman" w:eastAsia="Times New Roman" w:hAnsi="Times New Roman"/>
          <w:sz w:val="24"/>
          <w:szCs w:val="24"/>
          <w:rtl w:val="0"/>
        </w:rPr>
        <w:t xml:space="preserve">, </w:t>
      </w:r>
      <w:ins w:author="Laura Antao" w:id="128" w:date="2024-10-18T13:53:52Z">
        <w:r w:rsidDel="00000000" w:rsidR="00000000" w:rsidRPr="00000000">
          <w:rPr>
            <w:rFonts w:ascii="Times New Roman" w:cs="Times New Roman" w:eastAsia="Times New Roman" w:hAnsi="Times New Roman"/>
            <w:sz w:val="24"/>
            <w:szCs w:val="24"/>
            <w:rtl w:val="0"/>
          </w:rPr>
          <w:t xml:space="preserve">while</w:t>
        </w:r>
      </w:ins>
      <w:del w:author="Laura Antao" w:id="128" w:date="2024-10-18T13:53:52Z">
        <w:r w:rsidDel="00000000" w:rsidR="00000000" w:rsidRPr="00000000">
          <w:rPr>
            <w:rFonts w:ascii="Times New Roman" w:cs="Times New Roman" w:eastAsia="Times New Roman" w:hAnsi="Times New Roman"/>
            <w:sz w:val="24"/>
            <w:szCs w:val="24"/>
            <w:rtl w:val="0"/>
          </w:rPr>
          <w:delText xml:space="preserve">and hyphens indicate</w:delText>
        </w:r>
      </w:del>
      <w:r w:rsidDel="00000000" w:rsidR="00000000" w:rsidRPr="00000000">
        <w:rPr>
          <w:rFonts w:ascii="Times New Roman" w:cs="Times New Roman" w:eastAsia="Times New Roman" w:hAnsi="Times New Roman"/>
          <w:sz w:val="24"/>
          <w:szCs w:val="24"/>
          <w:rtl w:val="0"/>
        </w:rPr>
        <w:t xml:space="preserve"> no change</w:t>
      </w:r>
      <w:ins w:author="Laura Antao" w:id="129" w:date="2024-10-18T13:53:56Z">
        <w:r w:rsidDel="00000000" w:rsidR="00000000" w:rsidRPr="00000000">
          <w:rPr>
            <w:rFonts w:ascii="Times New Roman" w:cs="Times New Roman" w:eastAsia="Times New Roman" w:hAnsi="Times New Roman"/>
            <w:sz w:val="24"/>
            <w:szCs w:val="24"/>
            <w:rtl w:val="0"/>
          </w:rPr>
          <w:t xml:space="preserve"> is indicated by </w:t>
        </w:r>
        <w:r w:rsidDel="00000000" w:rsidR="00000000" w:rsidRPr="00000000">
          <w:rPr>
            <w:rFonts w:ascii="Times New Roman" w:cs="Times New Roman" w:eastAsia="Times New Roman" w:hAnsi="Times New Roman"/>
            <w:sz w:val="24"/>
            <w:szCs w:val="24"/>
            <w:rtl w:val="0"/>
          </w:rPr>
          <w:t xml:space="preserve">horizontal</w:t>
        </w:r>
        <w:r w:rsidDel="00000000" w:rsidR="00000000" w:rsidRPr="00000000">
          <w:rPr>
            <w:rFonts w:ascii="Times New Roman" w:cs="Times New Roman" w:eastAsia="Times New Roman" w:hAnsi="Times New Roman"/>
            <w:sz w:val="24"/>
            <w:szCs w:val="24"/>
            <w:rtl w:val="0"/>
          </w:rPr>
          <w:t xml:space="preserve"> arrows</w:t>
        </w:r>
      </w:ins>
      <w:r w:rsidDel="00000000" w:rsidR="00000000" w:rsidRPr="00000000">
        <w:rPr>
          <w:rFonts w:ascii="Times New Roman" w:cs="Times New Roman" w:eastAsia="Times New Roman" w:hAnsi="Times New Roman"/>
          <w:sz w:val="24"/>
          <w:szCs w:val="24"/>
          <w:rtl w:val="0"/>
        </w:rPr>
        <w:t xml:space="preserve">. Taxa are listed from largest to smallest body length.</w:t>
      </w:r>
    </w:p>
    <w:tbl>
      <w:tblPr>
        <w:tblStyle w:val="Table1"/>
        <w:tblW w:w="936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1095"/>
        <w:gridCol w:w="765"/>
        <w:gridCol w:w="765"/>
        <w:gridCol w:w="765"/>
        <w:gridCol w:w="765"/>
        <w:gridCol w:w="765"/>
        <w:gridCol w:w="765"/>
        <w:gridCol w:w="1725"/>
        <w:gridCol w:w="1950"/>
        <w:tblGridChange w:id="0">
          <w:tblGrid>
            <w:gridCol w:w="1095"/>
            <w:gridCol w:w="765"/>
            <w:gridCol w:w="765"/>
            <w:gridCol w:w="765"/>
            <w:gridCol w:w="765"/>
            <w:gridCol w:w="765"/>
            <w:gridCol w:w="765"/>
            <w:gridCol w:w="1725"/>
            <w:gridCol w:w="1950"/>
          </w:tblGrid>
        </w:tblGridChange>
      </w:tblGrid>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0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Species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Group</w:t>
            </w:r>
          </w:p>
        </w:tc>
        <w:tc>
          <w:tcPr>
            <w:shd w:fill="auto" w:val="clear"/>
            <w:tcMar>
              <w:top w:w="100.0" w:type="dxa"/>
              <w:left w:w="100.0" w:type="dxa"/>
              <w:bottom w:w="100.0" w:type="dxa"/>
              <w:right w:w="100.0" w:type="dxa"/>
            </w:tcMar>
            <w:vAlign w:val="top"/>
          </w:tcPr>
          <w:p w:rsidR="00000000" w:rsidDel="00000000" w:rsidP="00000000" w:rsidRDefault="00000000" w:rsidRPr="00000000" w14:paraId="000000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Mean body length</w:t>
            </w:r>
          </w:p>
        </w:tc>
        <w:tc>
          <w:tcPr>
            <w:shd w:fill="auto" w:val="clear"/>
            <w:tcMar>
              <w:top w:w="100.0" w:type="dxa"/>
              <w:left w:w="100.0" w:type="dxa"/>
              <w:bottom w:w="100.0" w:type="dxa"/>
              <w:right w:w="100.0" w:type="dxa"/>
            </w:tcMar>
            <w:vAlign w:val="top"/>
          </w:tcPr>
          <w:p w:rsidR="00000000" w:rsidDel="00000000" w:rsidP="00000000" w:rsidRDefault="00000000" w:rsidRPr="00000000" w14:paraId="000000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Mean head size</w:t>
            </w:r>
          </w:p>
        </w:tc>
        <w:tc>
          <w:tcPr>
            <w:shd w:fill="auto" w:val="clear"/>
            <w:tcMar>
              <w:top w:w="100.0" w:type="dxa"/>
              <w:left w:w="100.0" w:type="dxa"/>
              <w:bottom w:w="100.0" w:type="dxa"/>
              <w:right w:w="100.0" w:type="dxa"/>
            </w:tcMar>
            <w:vAlign w:val="top"/>
          </w:tcPr>
          <w:p w:rsidR="00000000" w:rsidDel="00000000" w:rsidP="00000000" w:rsidRDefault="00000000" w:rsidRPr="00000000" w14:paraId="00000026">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𝚫 Abundance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0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𝚫 Body length</w:t>
            </w:r>
          </w:p>
        </w:tc>
        <w:tc>
          <w:tcPr>
            <w:shd w:fill="auto" w:val="clear"/>
            <w:tcMar>
              <w:top w:w="100.0" w:type="dxa"/>
              <w:left w:w="100.0" w:type="dxa"/>
              <w:bottom w:w="100.0" w:type="dxa"/>
              <w:right w:w="100.0" w:type="dxa"/>
            </w:tcMar>
            <w:vAlign w:val="top"/>
          </w:tcPr>
          <w:p w:rsidR="00000000" w:rsidDel="00000000" w:rsidP="00000000" w:rsidRDefault="00000000" w:rsidRPr="00000000" w14:paraId="00000028">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𝚫 Head size</w:t>
            </w:r>
          </w:p>
        </w:tc>
        <w:tc>
          <w:tcPr>
            <w:shd w:fill="auto" w:val="clear"/>
            <w:tcMar>
              <w:top w:w="100.0" w:type="dxa"/>
              <w:left w:w="100.0" w:type="dxa"/>
              <w:bottom w:w="100.0" w:type="dxa"/>
              <w:right w:w="100.0" w:type="dxa"/>
            </w:tcMar>
            <w:vAlign w:val="top"/>
          </w:tcPr>
          <w:p w:rsidR="00000000" w:rsidDel="00000000" w:rsidP="00000000" w:rsidRDefault="00000000" w:rsidRPr="00000000" w14:paraId="000000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Voltinism</w:t>
            </w:r>
          </w:p>
        </w:tc>
        <w:tc>
          <w:tcPr>
            <w:shd w:fill="auto" w:val="clear"/>
            <w:tcMar>
              <w:top w:w="100.0" w:type="dxa"/>
              <w:left w:w="100.0" w:type="dxa"/>
              <w:bottom w:w="100.0" w:type="dxa"/>
              <w:right w:w="100.0" w:type="dxa"/>
            </w:tcMar>
            <w:vAlign w:val="top"/>
          </w:tcPr>
          <w:p w:rsidR="00000000" w:rsidDel="00000000" w:rsidP="00000000" w:rsidRDefault="00000000" w:rsidRPr="00000000" w14:paraId="000000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References</w:t>
            </w:r>
          </w:p>
        </w:tc>
      </w:tr>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02B">
            <w:pPr>
              <w:widowControl w:val="0"/>
              <w:spacing w:lin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Eiseniella tetraedra</w:t>
            </w:r>
          </w:p>
        </w:tc>
        <w:tc>
          <w:tcPr>
            <w:shd w:fill="auto" w:val="clear"/>
            <w:tcMar>
              <w:top w:w="100.0" w:type="dxa"/>
              <w:left w:w="100.0" w:type="dxa"/>
              <w:bottom w:w="100.0" w:type="dxa"/>
              <w:right w:w="100.0" w:type="dxa"/>
            </w:tcMar>
            <w:vAlign w:val="top"/>
          </w:tcPr>
          <w:p w:rsidR="00000000" w:rsidDel="00000000" w:rsidP="00000000" w:rsidRDefault="00000000" w:rsidRPr="00000000" w14:paraId="0000002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Oligochaeta</w:t>
            </w:r>
          </w:p>
        </w:tc>
        <w:tc>
          <w:tcPr>
            <w:shd w:fill="auto" w:val="clear"/>
            <w:tcMar>
              <w:top w:w="100.0" w:type="dxa"/>
              <w:left w:w="100.0" w:type="dxa"/>
              <w:bottom w:w="100.0" w:type="dxa"/>
              <w:right w:w="100.0" w:type="dxa"/>
            </w:tcMar>
            <w:vAlign w:val="top"/>
          </w:tcPr>
          <w:p w:rsidR="00000000" w:rsidDel="00000000" w:rsidP="00000000" w:rsidRDefault="00000000" w:rsidRPr="00000000" w14:paraId="0000002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27.29 </w:t>
            </w:r>
            <w:r w:rsidDel="00000000" w:rsidR="00000000" w:rsidRPr="00000000">
              <w:rPr>
                <w:rFonts w:ascii="Times New Roman" w:cs="Times New Roman" w:eastAsia="Times New Roman" w:hAnsi="Times New Roman"/>
                <w:i w:val="1"/>
                <w:sz w:val="24"/>
                <w:szCs w:val="24"/>
                <w:rtl w:val="0"/>
              </w:rPr>
              <w:t xml:space="preserve">± 0.86</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2.19 </w:t>
            </w:r>
            <w:r w:rsidDel="00000000" w:rsidR="00000000" w:rsidRPr="00000000">
              <w:rPr>
                <w:rFonts w:ascii="Times New Roman" w:cs="Times New Roman" w:eastAsia="Times New Roman" w:hAnsi="Times New Roman"/>
                <w:i w:val="1"/>
                <w:sz w:val="24"/>
                <w:szCs w:val="24"/>
                <w:rtl w:val="0"/>
              </w:rPr>
              <w:t xml:space="preserve">± 0.06</w:t>
            </w:r>
            <w:r w:rsidDel="00000000" w:rsidR="00000000" w:rsidRPr="00000000">
              <w:rPr>
                <w:rFonts w:ascii="Times New Roman" w:cs="Times New Roman" w:eastAsia="Times New Roman" w:hAnsi="Times New Roman"/>
                <w:sz w:val="24"/>
                <w:szCs w:val="24"/>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02F">
            <w:pPr>
              <w:widowControl w:val="0"/>
              <w:spacing w:line="240" w:lineRule="auto"/>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w:t>
            </w:r>
          </w:p>
          <w:p w:rsidR="00000000" w:rsidDel="00000000" w:rsidP="00000000" w:rsidRDefault="00000000" w:rsidRPr="00000000" w14:paraId="0000003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0.06 </w:t>
            </w:r>
            <w:r w:rsidDel="00000000" w:rsidR="00000000" w:rsidRPr="00000000">
              <w:rPr>
                <w:rFonts w:ascii="Times New Roman" w:cs="Times New Roman" w:eastAsia="Times New Roman" w:hAnsi="Times New Roman"/>
                <w:i w:val="1"/>
                <w:sz w:val="24"/>
                <w:szCs w:val="24"/>
                <w:rtl w:val="0"/>
              </w:rPr>
              <w:t xml:space="preserve">± 0.07</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1">
            <w:pPr>
              <w:widowControl w:val="0"/>
              <w:spacing w:line="240" w:lineRule="auto"/>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w:t>
            </w:r>
          </w:p>
          <w:p w:rsidR="00000000" w:rsidDel="00000000" w:rsidP="00000000" w:rsidRDefault="00000000" w:rsidRPr="00000000" w14:paraId="0000003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-1.76 </w:t>
            </w:r>
            <w:r w:rsidDel="00000000" w:rsidR="00000000" w:rsidRPr="00000000">
              <w:rPr>
                <w:rFonts w:ascii="Times New Roman" w:cs="Times New Roman" w:eastAsia="Times New Roman" w:hAnsi="Times New Roman"/>
                <w:i w:val="1"/>
                <w:sz w:val="24"/>
                <w:szCs w:val="24"/>
                <w:rtl w:val="0"/>
              </w:rPr>
              <w:t xml:space="preserve">± 1.97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3">
            <w:pPr>
              <w:widowControl w:val="0"/>
              <w:spacing w:line="240" w:lineRule="auto"/>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w:t>
            </w:r>
            <w:r w:rsidDel="00000000" w:rsidR="00000000" w:rsidRPr="00000000">
              <w:rPr>
                <w:rtl w:val="0"/>
              </w:rPr>
            </w:r>
          </w:p>
          <w:p w:rsidR="00000000" w:rsidDel="00000000" w:rsidP="00000000" w:rsidRDefault="00000000" w:rsidRPr="00000000" w14:paraId="0000003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-0.03 </w:t>
            </w:r>
            <w:r w:rsidDel="00000000" w:rsidR="00000000" w:rsidRPr="00000000">
              <w:rPr>
                <w:rFonts w:ascii="Times New Roman" w:cs="Times New Roman" w:eastAsia="Times New Roman" w:hAnsi="Times New Roman"/>
                <w:i w:val="1"/>
                <w:sz w:val="24"/>
                <w:szCs w:val="24"/>
                <w:rtl w:val="0"/>
              </w:rPr>
              <w:t xml:space="preserve">± 0.08</w:t>
            </w:r>
            <w:r w:rsidDel="00000000" w:rsidR="00000000" w:rsidRPr="00000000">
              <w:rPr>
                <w:rFonts w:ascii="Times New Roman" w:cs="Times New Roman" w:eastAsia="Times New Roman" w:hAnsi="Times New Roman"/>
                <w:sz w:val="24"/>
                <w:szCs w:val="24"/>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03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Univoltine</w:t>
            </w:r>
          </w:p>
        </w:tc>
        <w:tc>
          <w:tcPr>
            <w:shd w:fill="auto" w:val="clear"/>
            <w:tcMar>
              <w:top w:w="100.0" w:type="dxa"/>
              <w:left w:w="100.0" w:type="dxa"/>
              <w:bottom w:w="100.0" w:type="dxa"/>
              <w:right w:w="100.0" w:type="dxa"/>
            </w:tcMar>
            <w:vAlign w:val="top"/>
          </w:tcPr>
          <w:p w:rsidR="00000000" w:rsidDel="00000000" w:rsidP="00000000" w:rsidRDefault="00000000" w:rsidRPr="00000000" w14:paraId="0000003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Tachet et al., 2010</w:t>
            </w:r>
          </w:p>
        </w:tc>
      </w:tr>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037">
            <w:pPr>
              <w:widowControl w:val="0"/>
              <w:spacing w:lin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Ephemera danica</w:t>
            </w:r>
          </w:p>
        </w:tc>
        <w:tc>
          <w:tcPr>
            <w:shd w:fill="auto" w:val="clear"/>
            <w:tcMar>
              <w:top w:w="100.0" w:type="dxa"/>
              <w:left w:w="100.0" w:type="dxa"/>
              <w:bottom w:w="100.0" w:type="dxa"/>
              <w:right w:w="100.0" w:type="dxa"/>
            </w:tcMar>
            <w:vAlign w:val="top"/>
          </w:tcPr>
          <w:p w:rsidR="00000000" w:rsidDel="00000000" w:rsidP="00000000" w:rsidRDefault="00000000" w:rsidRPr="00000000" w14:paraId="0000003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Ephemeroptera </w:t>
            </w:r>
          </w:p>
        </w:tc>
        <w:tc>
          <w:tcPr>
            <w:shd w:fill="auto" w:val="clear"/>
            <w:tcMar>
              <w:top w:w="100.0" w:type="dxa"/>
              <w:left w:w="100.0" w:type="dxa"/>
              <w:bottom w:w="100.0" w:type="dxa"/>
              <w:right w:w="100.0" w:type="dxa"/>
            </w:tcMar>
            <w:vAlign w:val="top"/>
          </w:tcPr>
          <w:p w:rsidR="00000000" w:rsidDel="00000000" w:rsidP="00000000" w:rsidRDefault="00000000" w:rsidRPr="00000000" w14:paraId="0000003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14.94 </w:t>
            </w:r>
            <w:r w:rsidDel="00000000" w:rsidR="00000000" w:rsidRPr="00000000">
              <w:rPr>
                <w:rFonts w:ascii="Times New Roman" w:cs="Times New Roman" w:eastAsia="Times New Roman" w:hAnsi="Times New Roman"/>
                <w:i w:val="1"/>
                <w:sz w:val="24"/>
                <w:szCs w:val="24"/>
                <w:rtl w:val="0"/>
              </w:rPr>
              <w:t xml:space="preserve">± 0.20</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A">
            <w:pPr>
              <w:widowControl w:val="0"/>
              <w:spacing w:lin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 xml:space="preserve">1.32 </w:t>
            </w:r>
            <w:r w:rsidDel="00000000" w:rsidR="00000000" w:rsidRPr="00000000">
              <w:rPr>
                <w:rFonts w:ascii="Times New Roman" w:cs="Times New Roman" w:eastAsia="Times New Roman" w:hAnsi="Times New Roman"/>
                <w:i w:val="1"/>
                <w:sz w:val="24"/>
                <w:szCs w:val="24"/>
                <w:rtl w:val="0"/>
              </w:rPr>
              <w:t xml:space="preserve">± 0.02</w:t>
            </w:r>
          </w:p>
        </w:tc>
        <w:tc>
          <w:tcPr>
            <w:shd w:fill="auto" w:val="clear"/>
            <w:tcMar>
              <w:top w:w="100.0" w:type="dxa"/>
              <w:left w:w="100.0" w:type="dxa"/>
              <w:bottom w:w="100.0" w:type="dxa"/>
              <w:right w:w="100.0" w:type="dxa"/>
            </w:tcMar>
            <w:vAlign w:val="top"/>
          </w:tcPr>
          <w:p w:rsidR="00000000" w:rsidDel="00000000" w:rsidP="00000000" w:rsidRDefault="00000000" w:rsidRPr="00000000" w14:paraId="0000003B">
            <w:pPr>
              <w:widowControl w:val="0"/>
              <w:spacing w:line="240" w:lineRule="auto"/>
              <w:rPr>
                <w:rFonts w:ascii="Times New Roman" w:cs="Times New Roman" w:eastAsia="Times New Roman" w:hAnsi="Times New Roman"/>
                <w:b w:val="1"/>
                <w:sz w:val="24"/>
                <w:szCs w:val="24"/>
              </w:rPr>
            </w:pPr>
            <w:r w:rsidDel="00000000" w:rsidR="00000000" w:rsidRPr="00000000">
              <w:rPr>
                <w:rFonts w:ascii="Cardo" w:cs="Cardo" w:eastAsia="Cardo" w:hAnsi="Cardo"/>
                <w:b w:val="1"/>
                <w:sz w:val="24"/>
                <w:szCs w:val="24"/>
                <w:rtl w:val="0"/>
              </w:rPr>
              <w:t xml:space="preserve">↗</w:t>
            </w:r>
          </w:p>
          <w:p w:rsidR="00000000" w:rsidDel="00000000" w:rsidP="00000000" w:rsidRDefault="00000000" w:rsidRPr="00000000" w14:paraId="0000003C">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0.27 </w:t>
            </w:r>
            <w:r w:rsidDel="00000000" w:rsidR="00000000" w:rsidRPr="00000000">
              <w:rPr>
                <w:rFonts w:ascii="Times New Roman" w:cs="Times New Roman" w:eastAsia="Times New Roman" w:hAnsi="Times New Roman"/>
                <w:b w:val="1"/>
                <w:i w:val="1"/>
                <w:sz w:val="24"/>
                <w:szCs w:val="24"/>
                <w:rtl w:val="0"/>
              </w:rPr>
              <w:t xml:space="preserve">± 0.04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D">
            <w:pPr>
              <w:widowControl w:val="0"/>
              <w:spacing w:line="240" w:lineRule="auto"/>
              <w:rPr>
                <w:rFonts w:ascii="Times New Roman" w:cs="Times New Roman" w:eastAsia="Times New Roman" w:hAnsi="Times New Roman"/>
                <w:b w:val="1"/>
                <w:sz w:val="24"/>
                <w:szCs w:val="24"/>
              </w:rPr>
            </w:pPr>
            <w:r w:rsidDel="00000000" w:rsidR="00000000" w:rsidRPr="00000000">
              <w:rPr>
                <w:rFonts w:ascii="Cardo" w:cs="Cardo" w:eastAsia="Cardo" w:hAnsi="Cardo"/>
                <w:b w:val="1"/>
                <w:sz w:val="24"/>
                <w:szCs w:val="24"/>
                <w:rtl w:val="0"/>
              </w:rPr>
              <w:t xml:space="preserve">↘</w:t>
            </w:r>
          </w:p>
          <w:p w:rsidR="00000000" w:rsidDel="00000000" w:rsidP="00000000" w:rsidRDefault="00000000" w:rsidRPr="00000000" w14:paraId="0000003E">
            <w:pPr>
              <w:spacing w:line="24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sz w:val="24"/>
                <w:szCs w:val="24"/>
                <w:rtl w:val="0"/>
              </w:rPr>
              <w:t xml:space="preserve">-0.64 </w:t>
            </w:r>
            <w:r w:rsidDel="00000000" w:rsidR="00000000" w:rsidRPr="00000000">
              <w:rPr>
                <w:rFonts w:ascii="Times New Roman" w:cs="Times New Roman" w:eastAsia="Times New Roman" w:hAnsi="Times New Roman"/>
                <w:b w:val="1"/>
                <w:i w:val="1"/>
                <w:sz w:val="24"/>
                <w:szCs w:val="24"/>
                <w:rtl w:val="0"/>
              </w:rPr>
              <w:t xml:space="preserve">± 0.27</w:t>
            </w:r>
          </w:p>
          <w:p w:rsidR="00000000" w:rsidDel="00000000" w:rsidP="00000000" w:rsidRDefault="00000000" w:rsidRPr="00000000" w14:paraId="0000003F">
            <w:pPr>
              <w:spacing w:line="24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40">
            <w:pPr>
              <w:widowControl w:val="0"/>
              <w:spacing w:line="240" w:lineRule="auto"/>
              <w:rPr>
                <w:rFonts w:ascii="Times New Roman" w:cs="Times New Roman" w:eastAsia="Times New Roman" w:hAnsi="Times New Roman"/>
                <w:b w:val="1"/>
                <w:sz w:val="24"/>
                <w:szCs w:val="24"/>
              </w:rPr>
            </w:pPr>
            <w:r w:rsidDel="00000000" w:rsidR="00000000" w:rsidRPr="00000000">
              <w:rPr>
                <w:rFonts w:ascii="Cardo" w:cs="Cardo" w:eastAsia="Cardo" w:hAnsi="Cardo"/>
                <w:b w:val="1"/>
                <w:sz w:val="24"/>
                <w:szCs w:val="24"/>
                <w:rtl w:val="0"/>
              </w:rPr>
              <w:t xml:space="preserve">↘</w:t>
            </w:r>
          </w:p>
          <w:p w:rsidR="00000000" w:rsidDel="00000000" w:rsidP="00000000" w:rsidRDefault="00000000" w:rsidRPr="00000000" w14:paraId="00000041">
            <w:pPr>
              <w:widowControl w:val="0"/>
              <w:spacing w:line="24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sz w:val="24"/>
                <w:szCs w:val="24"/>
                <w:rtl w:val="0"/>
              </w:rPr>
              <w:t xml:space="preserve">-0.10 </w:t>
            </w:r>
            <w:r w:rsidDel="00000000" w:rsidR="00000000" w:rsidRPr="00000000">
              <w:rPr>
                <w:rFonts w:ascii="Times New Roman" w:cs="Times New Roman" w:eastAsia="Times New Roman" w:hAnsi="Times New Roman"/>
                <w:b w:val="1"/>
                <w:i w:val="1"/>
                <w:sz w:val="24"/>
                <w:szCs w:val="24"/>
                <w:rtl w:val="0"/>
              </w:rPr>
              <w:t xml:space="preserve">± 0.02</w:t>
            </w:r>
          </w:p>
          <w:p w:rsidR="00000000" w:rsidDel="00000000" w:rsidP="00000000" w:rsidRDefault="00000000" w:rsidRPr="00000000" w14:paraId="00000042">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i w:val="1"/>
                <w:sz w:val="24"/>
                <w:szCs w:val="24"/>
                <w:rtl w:val="0"/>
              </w:rPr>
              <w:t xml:space="preserve">***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Voltinism plasticity - semivoltine</w:t>
            </w:r>
          </w:p>
        </w:tc>
        <w:tc>
          <w:tcPr>
            <w:shd w:fill="auto" w:val="clear"/>
            <w:tcMar>
              <w:top w:w="100.0" w:type="dxa"/>
              <w:left w:w="100.0" w:type="dxa"/>
              <w:bottom w:w="100.0" w:type="dxa"/>
              <w:right w:w="100.0" w:type="dxa"/>
            </w:tcMar>
            <w:vAlign w:val="top"/>
          </w:tcPr>
          <w:p w:rsidR="00000000" w:rsidDel="00000000" w:rsidP="00000000" w:rsidRDefault="00000000" w:rsidRPr="00000000" w14:paraId="0000004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Bennett, 2007</w:t>
            </w:r>
            <w:r w:rsidDel="00000000" w:rsidR="00000000" w:rsidRPr="00000000">
              <w:rPr>
                <w:rtl w:val="0"/>
              </w:rPr>
            </w:r>
          </w:p>
        </w:tc>
      </w:tr>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045">
            <w:pPr>
              <w:widowControl w:val="0"/>
              <w:spacing w:lin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Gammarus roeseli</w:t>
            </w:r>
          </w:p>
        </w:tc>
        <w:tc>
          <w:tcPr>
            <w:shd w:fill="auto" w:val="clear"/>
            <w:tcMar>
              <w:top w:w="100.0" w:type="dxa"/>
              <w:left w:w="100.0" w:type="dxa"/>
              <w:bottom w:w="100.0" w:type="dxa"/>
              <w:right w:w="100.0" w:type="dxa"/>
            </w:tcMar>
            <w:vAlign w:val="top"/>
          </w:tcPr>
          <w:p w:rsidR="00000000" w:rsidDel="00000000" w:rsidP="00000000" w:rsidRDefault="00000000" w:rsidRPr="00000000" w14:paraId="0000004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Amphipoda</w:t>
            </w:r>
          </w:p>
        </w:tc>
        <w:tc>
          <w:tcPr>
            <w:shd w:fill="auto" w:val="clear"/>
            <w:tcMar>
              <w:top w:w="100.0" w:type="dxa"/>
              <w:left w:w="100.0" w:type="dxa"/>
              <w:bottom w:w="100.0" w:type="dxa"/>
              <w:right w:w="100.0" w:type="dxa"/>
            </w:tcMar>
            <w:vAlign w:val="top"/>
          </w:tcPr>
          <w:p w:rsidR="00000000" w:rsidDel="00000000" w:rsidP="00000000" w:rsidRDefault="00000000" w:rsidRPr="00000000" w14:paraId="0000004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12.69 </w:t>
            </w:r>
            <w:r w:rsidDel="00000000" w:rsidR="00000000" w:rsidRPr="00000000">
              <w:rPr>
                <w:rFonts w:ascii="Times New Roman" w:cs="Times New Roman" w:eastAsia="Times New Roman" w:hAnsi="Times New Roman"/>
                <w:i w:val="1"/>
                <w:sz w:val="24"/>
                <w:szCs w:val="24"/>
                <w:rtl w:val="0"/>
              </w:rPr>
              <w:t xml:space="preserve">± 0.27</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measured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49">
            <w:pPr>
              <w:widowControl w:val="0"/>
              <w:spacing w:line="240" w:lineRule="auto"/>
              <w:rPr>
                <w:rFonts w:ascii="Times New Roman" w:cs="Times New Roman" w:eastAsia="Times New Roman" w:hAnsi="Times New Roman"/>
                <w:b w:val="1"/>
                <w:sz w:val="24"/>
                <w:szCs w:val="24"/>
              </w:rPr>
            </w:pPr>
            <w:r w:rsidDel="00000000" w:rsidR="00000000" w:rsidRPr="00000000">
              <w:rPr>
                <w:rFonts w:ascii="Cardo" w:cs="Cardo" w:eastAsia="Cardo" w:hAnsi="Cardo"/>
                <w:b w:val="1"/>
                <w:sz w:val="24"/>
                <w:szCs w:val="24"/>
                <w:rtl w:val="0"/>
              </w:rPr>
              <w:t xml:space="preserve">↗</w:t>
            </w:r>
          </w:p>
          <w:p w:rsidR="00000000" w:rsidDel="00000000" w:rsidP="00000000" w:rsidRDefault="00000000" w:rsidRPr="00000000" w14:paraId="0000004A">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0.28 </w:t>
            </w:r>
            <w:r w:rsidDel="00000000" w:rsidR="00000000" w:rsidRPr="00000000">
              <w:rPr>
                <w:rFonts w:ascii="Times New Roman" w:cs="Times New Roman" w:eastAsia="Times New Roman" w:hAnsi="Times New Roman"/>
                <w:b w:val="1"/>
                <w:i w:val="1"/>
                <w:sz w:val="24"/>
                <w:szCs w:val="24"/>
                <w:rtl w:val="0"/>
              </w:rPr>
              <w:t xml:space="preserve">± 0.08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B">
            <w:pPr>
              <w:widowControl w:val="0"/>
              <w:spacing w:line="240" w:lineRule="auto"/>
              <w:rPr>
                <w:rFonts w:ascii="Times New Roman" w:cs="Times New Roman" w:eastAsia="Times New Roman" w:hAnsi="Times New Roman"/>
                <w:b w:val="1"/>
                <w:sz w:val="24"/>
                <w:szCs w:val="24"/>
              </w:rPr>
            </w:pPr>
            <w:r w:rsidDel="00000000" w:rsidR="00000000" w:rsidRPr="00000000">
              <w:rPr>
                <w:rFonts w:ascii="Cardo" w:cs="Cardo" w:eastAsia="Cardo" w:hAnsi="Cardo"/>
                <w:b w:val="1"/>
                <w:sz w:val="24"/>
                <w:szCs w:val="24"/>
                <w:rtl w:val="0"/>
              </w:rPr>
              <w:t xml:space="preserve">↘</w:t>
            </w:r>
          </w:p>
          <w:p w:rsidR="00000000" w:rsidDel="00000000" w:rsidP="00000000" w:rsidRDefault="00000000" w:rsidRPr="00000000" w14:paraId="0000004C">
            <w:pPr>
              <w:widowControl w:val="0"/>
              <w:spacing w:line="24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sz w:val="24"/>
                <w:szCs w:val="24"/>
                <w:rtl w:val="0"/>
              </w:rPr>
              <w:t xml:space="preserve">-1.28 </w:t>
            </w:r>
            <w:r w:rsidDel="00000000" w:rsidR="00000000" w:rsidRPr="00000000">
              <w:rPr>
                <w:rFonts w:ascii="Times New Roman" w:cs="Times New Roman" w:eastAsia="Times New Roman" w:hAnsi="Times New Roman"/>
                <w:b w:val="1"/>
                <w:i w:val="1"/>
                <w:sz w:val="24"/>
                <w:szCs w:val="24"/>
                <w:rtl w:val="0"/>
              </w:rPr>
              <w:t xml:space="preserve">± 0.3 </w:t>
            </w:r>
          </w:p>
          <w:p w:rsidR="00000000" w:rsidDel="00000000" w:rsidP="00000000" w:rsidRDefault="00000000" w:rsidRPr="00000000" w14:paraId="0000004D">
            <w:pPr>
              <w:widowControl w:val="0"/>
              <w:spacing w:line="24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4E">
            <w:pPr>
              <w:widowControl w:val="0"/>
              <w:spacing w:line="240" w:lineRule="auto"/>
              <w:rPr>
                <w:rFonts w:ascii="Times New Roman" w:cs="Times New Roman" w:eastAsia="Times New Roman" w:hAnsi="Times New Roman"/>
                <w:sz w:val="24"/>
                <w:szCs w:val="24"/>
              </w:rPr>
            </w:pPr>
            <w:commentRangeStart w:id="60"/>
            <w:r w:rsidDel="00000000" w:rsidR="00000000" w:rsidRPr="00000000">
              <w:rPr>
                <w:rFonts w:ascii="Times New Roman" w:cs="Times New Roman" w:eastAsia="Times New Roman" w:hAnsi="Times New Roman"/>
                <w:sz w:val="24"/>
                <w:szCs w:val="24"/>
                <w:rtl w:val="0"/>
              </w:rPr>
              <w:t xml:space="preserve">Not measured</w:t>
            </w:r>
            <w:commentRangeEnd w:id="60"/>
            <w:r w:rsidDel="00000000" w:rsidR="00000000" w:rsidRPr="00000000">
              <w:commentReference w:id="60"/>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Voltinism plasticity - bivoltine, multivoltine</w:t>
            </w:r>
          </w:p>
        </w:tc>
        <w:tc>
          <w:tcPr>
            <w:shd w:fill="auto" w:val="clear"/>
            <w:tcMar>
              <w:top w:w="100.0" w:type="dxa"/>
              <w:left w:w="100.0" w:type="dxa"/>
              <w:bottom w:w="100.0" w:type="dxa"/>
              <w:right w:w="100.0" w:type="dxa"/>
            </w:tcMar>
            <w:vAlign w:val="top"/>
          </w:tcPr>
          <w:p w:rsidR="00000000" w:rsidDel="00000000" w:rsidP="00000000" w:rsidRDefault="00000000" w:rsidRPr="00000000" w14:paraId="0000005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Grabowski et al., 2007</w:t>
            </w:r>
            <w:r w:rsidDel="00000000" w:rsidR="00000000" w:rsidRPr="00000000">
              <w:rPr>
                <w:rtl w:val="0"/>
              </w:rPr>
            </w:r>
          </w:p>
        </w:tc>
      </w:tr>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051">
            <w:pPr>
              <w:widowControl w:val="0"/>
              <w:spacing w:lin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Orectochilus villosus</w:t>
            </w:r>
          </w:p>
        </w:tc>
        <w:tc>
          <w:tcPr>
            <w:shd w:fill="auto" w:val="clear"/>
            <w:tcMar>
              <w:top w:w="100.0" w:type="dxa"/>
              <w:left w:w="100.0" w:type="dxa"/>
              <w:bottom w:w="100.0" w:type="dxa"/>
              <w:right w:w="100.0" w:type="dxa"/>
            </w:tcMar>
            <w:vAlign w:val="top"/>
          </w:tcPr>
          <w:p w:rsidR="00000000" w:rsidDel="00000000" w:rsidP="00000000" w:rsidRDefault="00000000" w:rsidRPr="00000000" w14:paraId="0000005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Coleoptera</w:t>
            </w:r>
          </w:p>
        </w:tc>
        <w:tc>
          <w:tcPr>
            <w:shd w:fill="auto" w:val="clear"/>
            <w:tcMar>
              <w:top w:w="100.0" w:type="dxa"/>
              <w:left w:w="100.0" w:type="dxa"/>
              <w:bottom w:w="100.0" w:type="dxa"/>
              <w:right w:w="100.0" w:type="dxa"/>
            </w:tcMar>
            <w:vAlign w:val="top"/>
          </w:tcPr>
          <w:p w:rsidR="00000000" w:rsidDel="00000000" w:rsidP="00000000" w:rsidRDefault="00000000" w:rsidRPr="00000000" w14:paraId="0000005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10.59 </w:t>
            </w:r>
            <w:r w:rsidDel="00000000" w:rsidR="00000000" w:rsidRPr="00000000">
              <w:rPr>
                <w:rFonts w:ascii="Times New Roman" w:cs="Times New Roman" w:eastAsia="Times New Roman" w:hAnsi="Times New Roman"/>
                <w:i w:val="1"/>
                <w:sz w:val="24"/>
                <w:szCs w:val="24"/>
                <w:rtl w:val="0"/>
              </w:rPr>
              <w:t xml:space="preserve">± 0.27</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0.61 </w:t>
            </w:r>
            <w:r w:rsidDel="00000000" w:rsidR="00000000" w:rsidRPr="00000000">
              <w:rPr>
                <w:rFonts w:ascii="Times New Roman" w:cs="Times New Roman" w:eastAsia="Times New Roman" w:hAnsi="Times New Roman"/>
                <w:i w:val="1"/>
                <w:sz w:val="24"/>
                <w:szCs w:val="24"/>
                <w:rtl w:val="0"/>
              </w:rPr>
              <w:t xml:space="preserve">± 0.02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5">
            <w:pPr>
              <w:widowControl w:val="0"/>
              <w:spacing w:line="240" w:lineRule="auto"/>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w:t>
            </w:r>
          </w:p>
          <w:p w:rsidR="00000000" w:rsidDel="00000000" w:rsidP="00000000" w:rsidRDefault="00000000" w:rsidRPr="00000000" w14:paraId="0000005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-0.04 </w:t>
            </w:r>
            <w:r w:rsidDel="00000000" w:rsidR="00000000" w:rsidRPr="00000000">
              <w:rPr>
                <w:rFonts w:ascii="Times New Roman" w:cs="Times New Roman" w:eastAsia="Times New Roman" w:hAnsi="Times New Roman"/>
                <w:i w:val="1"/>
                <w:sz w:val="24"/>
                <w:szCs w:val="24"/>
                <w:rtl w:val="0"/>
              </w:rPr>
              <w:t xml:space="preserve">± 0.07</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7">
            <w:pPr>
              <w:widowControl w:val="0"/>
              <w:spacing w:line="240" w:lineRule="auto"/>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w:t>
            </w:r>
          </w:p>
          <w:p w:rsidR="00000000" w:rsidDel="00000000" w:rsidP="00000000" w:rsidRDefault="00000000" w:rsidRPr="00000000" w14:paraId="00000058">
            <w:pPr>
              <w:widowControl w:val="0"/>
              <w:spacing w:lin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 xml:space="preserve">-0.35 </w:t>
            </w:r>
            <w:r w:rsidDel="00000000" w:rsidR="00000000" w:rsidRPr="00000000">
              <w:rPr>
                <w:rFonts w:ascii="Times New Roman" w:cs="Times New Roman" w:eastAsia="Times New Roman" w:hAnsi="Times New Roman"/>
                <w:i w:val="1"/>
                <w:sz w:val="24"/>
                <w:szCs w:val="24"/>
                <w:rtl w:val="0"/>
              </w:rPr>
              <w:t xml:space="preserve">± 0.29</w:t>
            </w:r>
          </w:p>
        </w:tc>
        <w:tc>
          <w:tcPr>
            <w:shd w:fill="auto" w:val="clear"/>
            <w:tcMar>
              <w:top w:w="100.0" w:type="dxa"/>
              <w:left w:w="100.0" w:type="dxa"/>
              <w:bottom w:w="100.0" w:type="dxa"/>
              <w:right w:w="100.0" w:type="dxa"/>
            </w:tcMar>
            <w:vAlign w:val="top"/>
          </w:tcPr>
          <w:p w:rsidR="00000000" w:rsidDel="00000000" w:rsidP="00000000" w:rsidRDefault="00000000" w:rsidRPr="00000000" w14:paraId="00000059">
            <w:pPr>
              <w:widowControl w:val="0"/>
              <w:spacing w:line="240" w:lineRule="auto"/>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w:t>
            </w:r>
            <w:r w:rsidDel="00000000" w:rsidR="00000000" w:rsidRPr="00000000">
              <w:rPr>
                <w:rtl w:val="0"/>
              </w:rPr>
            </w:r>
          </w:p>
          <w:p w:rsidR="00000000" w:rsidDel="00000000" w:rsidP="00000000" w:rsidRDefault="00000000" w:rsidRPr="00000000" w14:paraId="0000005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0.03 </w:t>
            </w:r>
            <w:r w:rsidDel="00000000" w:rsidR="00000000" w:rsidRPr="00000000">
              <w:rPr>
                <w:rFonts w:ascii="Times New Roman" w:cs="Times New Roman" w:eastAsia="Times New Roman" w:hAnsi="Times New Roman"/>
                <w:i w:val="1"/>
                <w:sz w:val="24"/>
                <w:szCs w:val="24"/>
                <w:rtl w:val="0"/>
              </w:rPr>
              <w:t xml:space="preserve">± 0.02</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Univoltine</w:t>
            </w:r>
          </w:p>
        </w:tc>
        <w:tc>
          <w:tcPr>
            <w:shd w:fill="auto" w:val="clear"/>
            <w:tcMar>
              <w:top w:w="100.0" w:type="dxa"/>
              <w:left w:w="100.0" w:type="dxa"/>
              <w:bottom w:w="100.0" w:type="dxa"/>
              <w:right w:w="100.0" w:type="dxa"/>
            </w:tcMar>
            <w:vAlign w:val="top"/>
          </w:tcPr>
          <w:p w:rsidR="00000000" w:rsidDel="00000000" w:rsidP="00000000" w:rsidRDefault="00000000" w:rsidRPr="00000000" w14:paraId="0000005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Tachet et al., 2010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D">
            <w:pPr>
              <w:widowControl w:val="0"/>
              <w:spacing w:lin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Hydropsyche siltalai</w:t>
            </w:r>
          </w:p>
        </w:tc>
        <w:tc>
          <w:tcPr>
            <w:shd w:fill="auto" w:val="clear"/>
            <w:tcMar>
              <w:top w:w="100.0" w:type="dxa"/>
              <w:left w:w="100.0" w:type="dxa"/>
              <w:bottom w:w="100.0" w:type="dxa"/>
              <w:right w:w="100.0" w:type="dxa"/>
            </w:tcMar>
            <w:vAlign w:val="top"/>
          </w:tcPr>
          <w:p w:rsidR="00000000" w:rsidDel="00000000" w:rsidP="00000000" w:rsidRDefault="00000000" w:rsidRPr="00000000" w14:paraId="0000005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Trichoptera</w:t>
            </w:r>
          </w:p>
        </w:tc>
        <w:tc>
          <w:tcPr>
            <w:shd w:fill="auto" w:val="clear"/>
            <w:tcMar>
              <w:top w:w="100.0" w:type="dxa"/>
              <w:left w:w="100.0" w:type="dxa"/>
              <w:bottom w:w="100.0" w:type="dxa"/>
              <w:right w:w="100.0" w:type="dxa"/>
            </w:tcMar>
            <w:vAlign w:val="top"/>
          </w:tcPr>
          <w:p w:rsidR="00000000" w:rsidDel="00000000" w:rsidP="00000000" w:rsidRDefault="00000000" w:rsidRPr="00000000" w14:paraId="0000005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9.67 </w:t>
            </w:r>
            <w:r w:rsidDel="00000000" w:rsidR="00000000" w:rsidRPr="00000000">
              <w:rPr>
                <w:rFonts w:ascii="Times New Roman" w:cs="Times New Roman" w:eastAsia="Times New Roman" w:hAnsi="Times New Roman"/>
                <w:i w:val="1"/>
                <w:sz w:val="24"/>
                <w:szCs w:val="24"/>
                <w:rtl w:val="0"/>
              </w:rPr>
              <w:t xml:space="preserve">± 0.17</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0">
            <w:pPr>
              <w:widowControl w:val="0"/>
              <w:spacing w:lin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 xml:space="preserve">1.12 </w:t>
            </w:r>
            <w:r w:rsidDel="00000000" w:rsidR="00000000" w:rsidRPr="00000000">
              <w:rPr>
                <w:rFonts w:ascii="Times New Roman" w:cs="Times New Roman" w:eastAsia="Times New Roman" w:hAnsi="Times New Roman"/>
                <w:i w:val="1"/>
                <w:sz w:val="24"/>
                <w:szCs w:val="24"/>
                <w:rtl w:val="0"/>
              </w:rPr>
              <w:t xml:space="preserve">± 0.02</w:t>
            </w:r>
          </w:p>
        </w:tc>
        <w:tc>
          <w:tcPr>
            <w:shd w:fill="auto" w:val="clear"/>
            <w:tcMar>
              <w:top w:w="100.0" w:type="dxa"/>
              <w:left w:w="100.0" w:type="dxa"/>
              <w:bottom w:w="100.0" w:type="dxa"/>
              <w:right w:w="100.0" w:type="dxa"/>
            </w:tcMar>
            <w:vAlign w:val="top"/>
          </w:tcPr>
          <w:p w:rsidR="00000000" w:rsidDel="00000000" w:rsidP="00000000" w:rsidRDefault="00000000" w:rsidRPr="00000000" w14:paraId="00000061">
            <w:pPr>
              <w:widowControl w:val="0"/>
              <w:spacing w:line="240" w:lineRule="auto"/>
              <w:rPr>
                <w:rFonts w:ascii="Times New Roman" w:cs="Times New Roman" w:eastAsia="Times New Roman" w:hAnsi="Times New Roman"/>
                <w:b w:val="1"/>
                <w:sz w:val="24"/>
                <w:szCs w:val="24"/>
              </w:rPr>
            </w:pPr>
            <w:r w:rsidDel="00000000" w:rsidR="00000000" w:rsidRPr="00000000">
              <w:rPr>
                <w:rFonts w:ascii="Cardo" w:cs="Cardo" w:eastAsia="Cardo" w:hAnsi="Cardo"/>
                <w:b w:val="1"/>
                <w:sz w:val="24"/>
                <w:szCs w:val="24"/>
                <w:rtl w:val="0"/>
              </w:rPr>
              <w:t xml:space="preserve">↘</w:t>
            </w:r>
          </w:p>
          <w:p w:rsidR="00000000" w:rsidDel="00000000" w:rsidP="00000000" w:rsidRDefault="00000000" w:rsidRPr="00000000" w14:paraId="00000062">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-0.17 </w:t>
            </w:r>
            <w:r w:rsidDel="00000000" w:rsidR="00000000" w:rsidRPr="00000000">
              <w:rPr>
                <w:rFonts w:ascii="Times New Roman" w:cs="Times New Roman" w:eastAsia="Times New Roman" w:hAnsi="Times New Roman"/>
                <w:b w:val="1"/>
                <w:i w:val="1"/>
                <w:sz w:val="24"/>
                <w:szCs w:val="24"/>
                <w:rtl w:val="0"/>
              </w:rPr>
              <w:t xml:space="preserve">± 0.06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3">
            <w:pPr>
              <w:widowControl w:val="0"/>
              <w:spacing w:line="240" w:lineRule="auto"/>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w:t>
            </w:r>
          </w:p>
          <w:p w:rsidR="00000000" w:rsidDel="00000000" w:rsidP="00000000" w:rsidRDefault="00000000" w:rsidRPr="00000000" w14:paraId="0000006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-0.04 </w:t>
            </w:r>
            <w:r w:rsidDel="00000000" w:rsidR="00000000" w:rsidRPr="00000000">
              <w:rPr>
                <w:rFonts w:ascii="Times New Roman" w:cs="Times New Roman" w:eastAsia="Times New Roman" w:hAnsi="Times New Roman"/>
                <w:i w:val="1"/>
                <w:sz w:val="24"/>
                <w:szCs w:val="24"/>
                <w:rtl w:val="0"/>
              </w:rPr>
              <w:t xml:space="preserve">±0.1</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5">
            <w:pPr>
              <w:widowControl w:val="0"/>
              <w:spacing w:line="240" w:lineRule="auto"/>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w:t>
            </w:r>
          </w:p>
          <w:p w:rsidR="00000000" w:rsidDel="00000000" w:rsidP="00000000" w:rsidRDefault="00000000" w:rsidRPr="00000000" w14:paraId="0000006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0.02 </w:t>
            </w:r>
            <w:r w:rsidDel="00000000" w:rsidR="00000000" w:rsidRPr="00000000">
              <w:rPr>
                <w:rFonts w:ascii="Times New Roman" w:cs="Times New Roman" w:eastAsia="Times New Roman" w:hAnsi="Times New Roman"/>
                <w:i w:val="1"/>
                <w:sz w:val="24"/>
                <w:szCs w:val="24"/>
                <w:rtl w:val="0"/>
              </w:rPr>
              <w:t xml:space="preserve">± 0.01</w:t>
            </w:r>
            <w:r w:rsidDel="00000000" w:rsidR="00000000" w:rsidRPr="00000000">
              <w:rPr>
                <w:rFonts w:ascii="Times New Roman" w:cs="Times New Roman" w:eastAsia="Times New Roman" w:hAnsi="Times New Roman"/>
                <w:sz w:val="24"/>
                <w:szCs w:val="24"/>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06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Univoltine</w:t>
            </w:r>
          </w:p>
        </w:tc>
        <w:tc>
          <w:tcPr>
            <w:shd w:fill="auto" w:val="clear"/>
            <w:tcMar>
              <w:top w:w="100.0" w:type="dxa"/>
              <w:left w:w="100.0" w:type="dxa"/>
              <w:bottom w:w="100.0" w:type="dxa"/>
              <w:right w:w="100.0" w:type="dxa"/>
            </w:tcMar>
            <w:vAlign w:val="top"/>
          </w:tcPr>
          <w:p w:rsidR="00000000" w:rsidDel="00000000" w:rsidP="00000000" w:rsidRDefault="00000000" w:rsidRPr="00000000" w14:paraId="0000006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Anderson &amp; Klubnes, </w:t>
            </w:r>
            <w:r w:rsidDel="00000000" w:rsidR="00000000" w:rsidRPr="00000000">
              <w:rPr>
                <w:rFonts w:ascii="Times New Roman" w:cs="Times New Roman" w:eastAsia="Times New Roman" w:hAnsi="Times New Roman"/>
                <w:sz w:val="24"/>
                <w:szCs w:val="24"/>
                <w:rtl w:val="0"/>
              </w:rPr>
              <w:t xml:space="preserve">1983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9">
            <w:pPr>
              <w:widowControl w:val="0"/>
              <w:spacing w:lin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Prodiamesa olivacea</w:t>
            </w:r>
          </w:p>
        </w:tc>
        <w:tc>
          <w:tcPr>
            <w:shd w:fill="auto" w:val="clear"/>
            <w:tcMar>
              <w:top w:w="100.0" w:type="dxa"/>
              <w:left w:w="100.0" w:type="dxa"/>
              <w:bottom w:w="100.0" w:type="dxa"/>
              <w:right w:w="100.0" w:type="dxa"/>
            </w:tcMar>
            <w:vAlign w:val="top"/>
          </w:tcPr>
          <w:p w:rsidR="00000000" w:rsidDel="00000000" w:rsidP="00000000" w:rsidRDefault="00000000" w:rsidRPr="00000000" w14:paraId="0000006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Diptera</w:t>
            </w:r>
          </w:p>
        </w:tc>
        <w:tc>
          <w:tcPr>
            <w:shd w:fill="auto" w:val="clear"/>
            <w:tcMar>
              <w:top w:w="100.0" w:type="dxa"/>
              <w:left w:w="100.0" w:type="dxa"/>
              <w:bottom w:w="100.0" w:type="dxa"/>
              <w:right w:w="100.0" w:type="dxa"/>
            </w:tcMar>
            <w:vAlign w:val="top"/>
          </w:tcPr>
          <w:p w:rsidR="00000000" w:rsidDel="00000000" w:rsidP="00000000" w:rsidRDefault="00000000" w:rsidRPr="00000000" w14:paraId="0000006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9.62 </w:t>
            </w:r>
            <w:r w:rsidDel="00000000" w:rsidR="00000000" w:rsidRPr="00000000">
              <w:rPr>
                <w:rFonts w:ascii="Times New Roman" w:cs="Times New Roman" w:eastAsia="Times New Roman" w:hAnsi="Times New Roman"/>
                <w:i w:val="1"/>
                <w:sz w:val="24"/>
                <w:szCs w:val="24"/>
                <w:rtl w:val="0"/>
              </w:rPr>
              <w:t xml:space="preserve">± 0.14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0.52 </w:t>
            </w:r>
            <w:r w:rsidDel="00000000" w:rsidR="00000000" w:rsidRPr="00000000">
              <w:rPr>
                <w:rFonts w:ascii="Times New Roman" w:cs="Times New Roman" w:eastAsia="Times New Roman" w:hAnsi="Times New Roman"/>
                <w:i w:val="1"/>
                <w:sz w:val="24"/>
                <w:szCs w:val="24"/>
                <w:rtl w:val="0"/>
              </w:rPr>
              <w:t xml:space="preserve">± 0.01</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D">
            <w:pPr>
              <w:widowControl w:val="0"/>
              <w:spacing w:line="240" w:lineRule="auto"/>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w:t>
            </w:r>
          </w:p>
          <w:p w:rsidR="00000000" w:rsidDel="00000000" w:rsidP="00000000" w:rsidRDefault="00000000" w:rsidRPr="00000000" w14:paraId="0000006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-0.01 </w:t>
            </w:r>
            <w:r w:rsidDel="00000000" w:rsidR="00000000" w:rsidRPr="00000000">
              <w:rPr>
                <w:rFonts w:ascii="Times New Roman" w:cs="Times New Roman" w:eastAsia="Times New Roman" w:hAnsi="Times New Roman"/>
                <w:i w:val="1"/>
                <w:sz w:val="24"/>
                <w:szCs w:val="24"/>
                <w:rtl w:val="0"/>
              </w:rPr>
              <w:t xml:space="preserve">± 0.08</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F">
            <w:pPr>
              <w:widowControl w:val="0"/>
              <w:spacing w:line="240" w:lineRule="auto"/>
              <w:rPr>
                <w:rFonts w:ascii="Times New Roman" w:cs="Times New Roman" w:eastAsia="Times New Roman" w:hAnsi="Times New Roman"/>
                <w:b w:val="1"/>
                <w:sz w:val="24"/>
                <w:szCs w:val="24"/>
              </w:rPr>
            </w:pPr>
            <w:r w:rsidDel="00000000" w:rsidR="00000000" w:rsidRPr="00000000">
              <w:rPr>
                <w:rFonts w:ascii="Cardo" w:cs="Cardo" w:eastAsia="Cardo" w:hAnsi="Cardo"/>
                <w:b w:val="1"/>
                <w:sz w:val="24"/>
                <w:szCs w:val="24"/>
                <w:rtl w:val="0"/>
              </w:rPr>
              <w:t xml:space="preserve">↗</w:t>
            </w:r>
          </w:p>
          <w:p w:rsidR="00000000" w:rsidDel="00000000" w:rsidP="00000000" w:rsidRDefault="00000000" w:rsidRPr="00000000" w14:paraId="00000070">
            <w:pPr>
              <w:widowControl w:val="0"/>
              <w:spacing w:line="24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sz w:val="24"/>
                <w:szCs w:val="24"/>
                <w:rtl w:val="0"/>
              </w:rPr>
              <w:t xml:space="preserve">0.99 </w:t>
            </w:r>
            <w:r w:rsidDel="00000000" w:rsidR="00000000" w:rsidRPr="00000000">
              <w:rPr>
                <w:rFonts w:ascii="Times New Roman" w:cs="Times New Roman" w:eastAsia="Times New Roman" w:hAnsi="Times New Roman"/>
                <w:b w:val="1"/>
                <w:i w:val="1"/>
                <w:sz w:val="24"/>
                <w:szCs w:val="24"/>
                <w:rtl w:val="0"/>
              </w:rPr>
              <w:t xml:space="preserve">± 0.13 ***</w:t>
            </w:r>
          </w:p>
        </w:tc>
        <w:tc>
          <w:tcPr>
            <w:shd w:fill="auto" w:val="clear"/>
            <w:tcMar>
              <w:top w:w="100.0" w:type="dxa"/>
              <w:left w:w="100.0" w:type="dxa"/>
              <w:bottom w:w="100.0" w:type="dxa"/>
              <w:right w:w="100.0" w:type="dxa"/>
            </w:tcMar>
            <w:vAlign w:val="top"/>
          </w:tcPr>
          <w:p w:rsidR="00000000" w:rsidDel="00000000" w:rsidP="00000000" w:rsidRDefault="00000000" w:rsidRPr="00000000" w14:paraId="00000071">
            <w:pPr>
              <w:widowControl w:val="0"/>
              <w:spacing w:line="240" w:lineRule="auto"/>
              <w:rPr>
                <w:rFonts w:ascii="Times New Roman" w:cs="Times New Roman" w:eastAsia="Times New Roman" w:hAnsi="Times New Roman"/>
                <w:b w:val="1"/>
                <w:sz w:val="24"/>
                <w:szCs w:val="24"/>
              </w:rPr>
            </w:pPr>
            <w:r w:rsidDel="00000000" w:rsidR="00000000" w:rsidRPr="00000000">
              <w:rPr>
                <w:rFonts w:ascii="Cardo" w:cs="Cardo" w:eastAsia="Cardo" w:hAnsi="Cardo"/>
                <w:b w:val="1"/>
                <w:sz w:val="24"/>
                <w:szCs w:val="24"/>
                <w:rtl w:val="0"/>
              </w:rPr>
              <w:t xml:space="preserve">↗</w:t>
            </w:r>
          </w:p>
          <w:p w:rsidR="00000000" w:rsidDel="00000000" w:rsidP="00000000" w:rsidRDefault="00000000" w:rsidRPr="00000000" w14:paraId="00000072">
            <w:pPr>
              <w:widowControl w:val="0"/>
              <w:spacing w:line="24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sz w:val="24"/>
                <w:szCs w:val="24"/>
                <w:rtl w:val="0"/>
              </w:rPr>
              <w:t xml:space="preserve">0.04 </w:t>
            </w:r>
            <w:r w:rsidDel="00000000" w:rsidR="00000000" w:rsidRPr="00000000">
              <w:rPr>
                <w:rFonts w:ascii="Times New Roman" w:cs="Times New Roman" w:eastAsia="Times New Roman" w:hAnsi="Times New Roman"/>
                <w:b w:val="1"/>
                <w:i w:val="1"/>
                <w:sz w:val="24"/>
                <w:szCs w:val="24"/>
                <w:rtl w:val="0"/>
              </w:rPr>
              <w:t xml:space="preserve">± 0.01</w:t>
            </w:r>
          </w:p>
          <w:p w:rsidR="00000000" w:rsidDel="00000000" w:rsidP="00000000" w:rsidRDefault="00000000" w:rsidRPr="00000000" w14:paraId="00000073">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i w:val="1"/>
                <w:sz w:val="24"/>
                <w:szCs w:val="24"/>
                <w:rtl w:val="0"/>
              </w:rPr>
              <w:t xml:space="preserve">***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Voltinism plasticity - bivoltine</w:t>
            </w:r>
          </w:p>
        </w:tc>
        <w:tc>
          <w:tcPr>
            <w:shd w:fill="auto" w:val="clear"/>
            <w:tcMar>
              <w:top w:w="100.0" w:type="dxa"/>
              <w:left w:w="100.0" w:type="dxa"/>
              <w:bottom w:w="100.0" w:type="dxa"/>
              <w:right w:w="100.0" w:type="dxa"/>
            </w:tcMar>
            <w:vAlign w:val="top"/>
          </w:tcPr>
          <w:p w:rsidR="00000000" w:rsidDel="00000000" w:rsidP="00000000" w:rsidRDefault="00000000" w:rsidRPr="00000000" w14:paraId="0000007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Schmid, 1992</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6">
            <w:pPr>
              <w:widowControl w:val="0"/>
              <w:spacing w:lin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Aphelocheirus aestivalis</w:t>
            </w:r>
          </w:p>
        </w:tc>
        <w:tc>
          <w:tcPr>
            <w:shd w:fill="auto" w:val="clear"/>
            <w:tcMar>
              <w:top w:w="100.0" w:type="dxa"/>
              <w:left w:w="100.0" w:type="dxa"/>
              <w:bottom w:w="100.0" w:type="dxa"/>
              <w:right w:w="100.0" w:type="dxa"/>
            </w:tcMar>
            <w:vAlign w:val="top"/>
          </w:tcPr>
          <w:p w:rsidR="00000000" w:rsidDel="00000000" w:rsidP="00000000" w:rsidRDefault="00000000" w:rsidRPr="00000000" w14:paraId="0000007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Hemiptera</w:t>
            </w:r>
          </w:p>
        </w:tc>
        <w:tc>
          <w:tcPr>
            <w:shd w:fill="auto" w:val="clear"/>
            <w:tcMar>
              <w:top w:w="100.0" w:type="dxa"/>
              <w:left w:w="100.0" w:type="dxa"/>
              <w:bottom w:w="100.0" w:type="dxa"/>
              <w:right w:w="100.0" w:type="dxa"/>
            </w:tcMar>
            <w:vAlign w:val="top"/>
          </w:tcPr>
          <w:p w:rsidR="00000000" w:rsidDel="00000000" w:rsidP="00000000" w:rsidRDefault="00000000" w:rsidRPr="00000000" w14:paraId="0000007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6.27 </w:t>
            </w:r>
            <w:r w:rsidDel="00000000" w:rsidR="00000000" w:rsidRPr="00000000">
              <w:rPr>
                <w:rFonts w:ascii="Times New Roman" w:cs="Times New Roman" w:eastAsia="Times New Roman" w:hAnsi="Times New Roman"/>
                <w:i w:val="1"/>
                <w:sz w:val="24"/>
                <w:szCs w:val="24"/>
                <w:rtl w:val="0"/>
              </w:rPr>
              <w:t xml:space="preserve">± 0.14</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1.57 </w:t>
            </w:r>
            <w:r w:rsidDel="00000000" w:rsidR="00000000" w:rsidRPr="00000000">
              <w:rPr>
                <w:rFonts w:ascii="Times New Roman" w:cs="Times New Roman" w:eastAsia="Times New Roman" w:hAnsi="Times New Roman"/>
                <w:i w:val="1"/>
                <w:sz w:val="24"/>
                <w:szCs w:val="24"/>
                <w:rtl w:val="0"/>
              </w:rPr>
              <w:t xml:space="preserve">± 0.02</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A">
            <w:pPr>
              <w:widowControl w:val="0"/>
              <w:spacing w:line="240" w:lineRule="auto"/>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w:t>
            </w:r>
          </w:p>
          <w:p w:rsidR="00000000" w:rsidDel="00000000" w:rsidP="00000000" w:rsidRDefault="00000000" w:rsidRPr="00000000" w14:paraId="0000007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0.06 </w:t>
            </w:r>
            <w:r w:rsidDel="00000000" w:rsidR="00000000" w:rsidRPr="00000000">
              <w:rPr>
                <w:rFonts w:ascii="Times New Roman" w:cs="Times New Roman" w:eastAsia="Times New Roman" w:hAnsi="Times New Roman"/>
                <w:i w:val="1"/>
                <w:sz w:val="24"/>
                <w:szCs w:val="24"/>
                <w:rtl w:val="0"/>
              </w:rPr>
              <w:t xml:space="preserve">± 0.08</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C">
            <w:pPr>
              <w:widowControl w:val="0"/>
              <w:spacing w:line="240" w:lineRule="auto"/>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w:t>
            </w:r>
          </w:p>
          <w:p w:rsidR="00000000" w:rsidDel="00000000" w:rsidP="00000000" w:rsidRDefault="00000000" w:rsidRPr="00000000" w14:paraId="0000007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-0.20 </w:t>
            </w:r>
            <w:r w:rsidDel="00000000" w:rsidR="00000000" w:rsidRPr="00000000">
              <w:rPr>
                <w:rFonts w:ascii="Times New Roman" w:cs="Times New Roman" w:eastAsia="Times New Roman" w:hAnsi="Times New Roman"/>
                <w:i w:val="1"/>
                <w:sz w:val="24"/>
                <w:szCs w:val="24"/>
                <w:rtl w:val="0"/>
              </w:rPr>
              <w:t xml:space="preserve">± 0.18</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E">
            <w:pPr>
              <w:widowControl w:val="0"/>
              <w:spacing w:line="240" w:lineRule="auto"/>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w:t>
            </w:r>
          </w:p>
          <w:p w:rsidR="00000000" w:rsidDel="00000000" w:rsidP="00000000" w:rsidRDefault="00000000" w:rsidRPr="00000000" w14:paraId="0000007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-0.02 </w:t>
            </w:r>
            <w:r w:rsidDel="00000000" w:rsidR="00000000" w:rsidRPr="00000000">
              <w:rPr>
                <w:rFonts w:ascii="Times New Roman" w:cs="Times New Roman" w:eastAsia="Times New Roman" w:hAnsi="Times New Roman"/>
                <w:i w:val="1"/>
                <w:sz w:val="24"/>
                <w:szCs w:val="24"/>
                <w:rtl w:val="0"/>
              </w:rPr>
              <w:t xml:space="preserve">± 0.03</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Univoltine</w:t>
            </w:r>
          </w:p>
        </w:tc>
        <w:tc>
          <w:tcPr>
            <w:shd w:fill="auto" w:val="clear"/>
            <w:tcMar>
              <w:top w:w="100.0" w:type="dxa"/>
              <w:left w:w="100.0" w:type="dxa"/>
              <w:bottom w:w="100.0" w:type="dxa"/>
              <w:right w:w="100.0" w:type="dxa"/>
            </w:tcMar>
            <w:vAlign w:val="top"/>
          </w:tcPr>
          <w:p w:rsidR="00000000" w:rsidDel="00000000" w:rsidP="00000000" w:rsidRDefault="00000000" w:rsidRPr="00000000" w14:paraId="0000008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Tachet et al., 2010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Baetis rhodani</w:t>
            </w:r>
          </w:p>
        </w:tc>
        <w:tc>
          <w:tcPr>
            <w:shd w:fill="auto" w:val="clear"/>
            <w:tcMar>
              <w:top w:w="100.0" w:type="dxa"/>
              <w:left w:w="100.0" w:type="dxa"/>
              <w:bottom w:w="100.0" w:type="dxa"/>
              <w:right w:w="100.0" w:type="dxa"/>
            </w:tcMar>
            <w:vAlign w:val="top"/>
          </w:tcPr>
          <w:p w:rsidR="00000000" w:rsidDel="00000000" w:rsidP="00000000" w:rsidRDefault="00000000" w:rsidRPr="00000000" w14:paraId="0000008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Ephemeroptera</w:t>
            </w:r>
          </w:p>
        </w:tc>
        <w:tc>
          <w:tcPr>
            <w:shd w:fill="auto" w:val="clear"/>
            <w:tcMar>
              <w:top w:w="100.0" w:type="dxa"/>
              <w:left w:w="100.0" w:type="dxa"/>
              <w:bottom w:w="100.0" w:type="dxa"/>
              <w:right w:w="100.0" w:type="dxa"/>
            </w:tcMar>
            <w:vAlign w:val="top"/>
          </w:tcPr>
          <w:p w:rsidR="00000000" w:rsidDel="00000000" w:rsidP="00000000" w:rsidRDefault="00000000" w:rsidRPr="00000000" w14:paraId="000000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5.93 </w:t>
            </w:r>
            <w:r w:rsidDel="00000000" w:rsidR="00000000" w:rsidRPr="00000000">
              <w:rPr>
                <w:rFonts w:ascii="Times New Roman" w:cs="Times New Roman" w:eastAsia="Times New Roman" w:hAnsi="Times New Roman"/>
                <w:i w:val="1"/>
                <w:sz w:val="24"/>
                <w:szCs w:val="24"/>
                <w:rtl w:val="0"/>
              </w:rPr>
              <w:t xml:space="preserve">± 0.08</w:t>
            </w:r>
            <w:r w:rsidDel="00000000" w:rsidR="00000000" w:rsidRPr="00000000">
              <w:rPr>
                <w:rFonts w:ascii="Times New Roman" w:cs="Times New Roman" w:eastAsia="Times New Roman" w:hAnsi="Times New Roman"/>
                <w:sz w:val="24"/>
                <w:szCs w:val="24"/>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0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0.92 </w:t>
            </w:r>
            <w:r w:rsidDel="00000000" w:rsidR="00000000" w:rsidRPr="00000000">
              <w:rPr>
                <w:rFonts w:ascii="Times New Roman" w:cs="Times New Roman" w:eastAsia="Times New Roman" w:hAnsi="Times New Roman"/>
                <w:i w:val="1"/>
                <w:sz w:val="24"/>
                <w:szCs w:val="24"/>
                <w:rtl w:val="0"/>
              </w:rPr>
              <w:t xml:space="preserve">± 0.01</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6">
            <w:pPr>
              <w:widowControl w:val="0"/>
              <w:spacing w:line="240" w:lineRule="auto"/>
              <w:rPr>
                <w:rFonts w:ascii="Times New Roman" w:cs="Times New Roman" w:eastAsia="Times New Roman" w:hAnsi="Times New Roman"/>
                <w:b w:val="1"/>
                <w:sz w:val="24"/>
                <w:szCs w:val="24"/>
              </w:rPr>
            </w:pPr>
            <w:r w:rsidDel="00000000" w:rsidR="00000000" w:rsidRPr="00000000">
              <w:rPr>
                <w:rFonts w:ascii="Cardo" w:cs="Cardo" w:eastAsia="Cardo" w:hAnsi="Cardo"/>
                <w:b w:val="1"/>
                <w:sz w:val="24"/>
                <w:szCs w:val="24"/>
                <w:rtl w:val="0"/>
              </w:rPr>
              <w:t xml:space="preserve">↘</w:t>
            </w:r>
          </w:p>
          <w:p w:rsidR="00000000" w:rsidDel="00000000" w:rsidP="00000000" w:rsidRDefault="00000000" w:rsidRPr="00000000" w14:paraId="00000087">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-0.1 </w:t>
            </w:r>
            <w:r w:rsidDel="00000000" w:rsidR="00000000" w:rsidRPr="00000000">
              <w:rPr>
                <w:rFonts w:ascii="Times New Roman" w:cs="Times New Roman" w:eastAsia="Times New Roman" w:hAnsi="Times New Roman"/>
                <w:b w:val="1"/>
                <w:i w:val="1"/>
                <w:sz w:val="24"/>
                <w:szCs w:val="24"/>
                <w:rtl w:val="0"/>
              </w:rPr>
              <w:t xml:space="preserve">± 0.04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Cardo" w:cs="Cardo" w:eastAsia="Cardo" w:hAnsi="Cardo"/>
                <w:b w:val="1"/>
                <w:sz w:val="24"/>
                <w:szCs w:val="24"/>
                <w:rtl w:val="0"/>
              </w:rPr>
              <w:t xml:space="preserve">↘</w:t>
            </w:r>
          </w:p>
          <w:p w:rsidR="00000000" w:rsidDel="00000000" w:rsidP="00000000" w:rsidRDefault="00000000" w:rsidRPr="00000000" w14:paraId="000000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-0.33 </w:t>
            </w:r>
            <w:r w:rsidDel="00000000" w:rsidR="00000000" w:rsidRPr="00000000">
              <w:rPr>
                <w:rFonts w:ascii="Times New Roman" w:cs="Times New Roman" w:eastAsia="Times New Roman" w:hAnsi="Times New Roman"/>
                <w:b w:val="1"/>
                <w:i w:val="1"/>
                <w:sz w:val="24"/>
                <w:szCs w:val="24"/>
                <w:rtl w:val="0"/>
              </w:rPr>
              <w:t xml:space="preserve">± 0.07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A">
            <w:pPr>
              <w:widowControl w:val="0"/>
              <w:spacing w:line="240" w:lineRule="auto"/>
              <w:rPr>
                <w:rFonts w:ascii="Times New Roman" w:cs="Times New Roman" w:eastAsia="Times New Roman" w:hAnsi="Times New Roman"/>
                <w:b w:val="1"/>
                <w:sz w:val="24"/>
                <w:szCs w:val="24"/>
              </w:rPr>
            </w:pPr>
            <w:r w:rsidDel="00000000" w:rsidR="00000000" w:rsidRPr="00000000">
              <w:rPr>
                <w:rFonts w:ascii="Cardo" w:cs="Cardo" w:eastAsia="Cardo" w:hAnsi="Cardo"/>
                <w:b w:val="1"/>
                <w:sz w:val="24"/>
                <w:szCs w:val="24"/>
                <w:rtl w:val="0"/>
              </w:rPr>
              <w:t xml:space="preserve">↘</w:t>
            </w:r>
          </w:p>
          <w:p w:rsidR="00000000" w:rsidDel="00000000" w:rsidP="00000000" w:rsidRDefault="00000000" w:rsidRPr="00000000" w14:paraId="0000008B">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-0.06 </w:t>
            </w:r>
            <w:r w:rsidDel="00000000" w:rsidR="00000000" w:rsidRPr="00000000">
              <w:rPr>
                <w:rFonts w:ascii="Times New Roman" w:cs="Times New Roman" w:eastAsia="Times New Roman" w:hAnsi="Times New Roman"/>
                <w:b w:val="1"/>
                <w:i w:val="1"/>
                <w:sz w:val="24"/>
                <w:szCs w:val="24"/>
                <w:rtl w:val="0"/>
              </w:rPr>
              <w:t xml:space="preserve">± 0.01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Voltinism plasticity - univoltine, bivoltine, multivoltine</w:t>
            </w:r>
          </w:p>
        </w:tc>
        <w:tc>
          <w:tcPr>
            <w:shd w:fill="auto" w:val="clear"/>
            <w:tcMar>
              <w:top w:w="100.0" w:type="dxa"/>
              <w:left w:w="100.0" w:type="dxa"/>
              <w:bottom w:w="100.0" w:type="dxa"/>
              <w:right w:w="100.0" w:type="dxa"/>
            </w:tcMar>
            <w:vAlign w:val="top"/>
          </w:tcPr>
          <w:p w:rsidR="00000000" w:rsidDel="00000000" w:rsidP="00000000" w:rsidRDefault="00000000" w:rsidRPr="00000000" w14:paraId="000000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Sand &amp; Brittain, 2008</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E">
            <w:pPr>
              <w:widowControl w:val="0"/>
              <w:spacing w:lin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Ancylus fluviatilis</w:t>
            </w:r>
          </w:p>
        </w:tc>
        <w:tc>
          <w:tcPr>
            <w:shd w:fill="auto" w:val="clear"/>
            <w:tcMar>
              <w:top w:w="100.0" w:type="dxa"/>
              <w:left w:w="100.0" w:type="dxa"/>
              <w:bottom w:w="100.0" w:type="dxa"/>
              <w:right w:w="100.0" w:type="dxa"/>
            </w:tcMar>
            <w:vAlign w:val="top"/>
          </w:tcPr>
          <w:p w:rsidR="00000000" w:rsidDel="00000000" w:rsidP="00000000" w:rsidRDefault="00000000" w:rsidRPr="00000000" w14:paraId="0000008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Gastropoda</w:t>
            </w:r>
          </w:p>
        </w:tc>
        <w:tc>
          <w:tcPr>
            <w:shd w:fill="auto" w:val="clear"/>
            <w:tcMar>
              <w:top w:w="100.0" w:type="dxa"/>
              <w:left w:w="100.0" w:type="dxa"/>
              <w:bottom w:w="100.0" w:type="dxa"/>
              <w:right w:w="100.0" w:type="dxa"/>
            </w:tcMar>
            <w:vAlign w:val="top"/>
          </w:tcPr>
          <w:p w:rsidR="00000000" w:rsidDel="00000000" w:rsidP="00000000" w:rsidRDefault="00000000" w:rsidRPr="00000000" w14:paraId="0000009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4.8 </w:t>
            </w:r>
            <w:r w:rsidDel="00000000" w:rsidR="00000000" w:rsidRPr="00000000">
              <w:rPr>
                <w:rFonts w:ascii="Times New Roman" w:cs="Times New Roman" w:eastAsia="Times New Roman" w:hAnsi="Times New Roman"/>
                <w:i w:val="1"/>
                <w:sz w:val="24"/>
                <w:szCs w:val="24"/>
                <w:rtl w:val="0"/>
              </w:rPr>
              <w:t xml:space="preserve">± 0.08</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measured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92">
            <w:pPr>
              <w:widowControl w:val="0"/>
              <w:spacing w:line="240" w:lineRule="auto"/>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w:t>
            </w:r>
          </w:p>
          <w:p w:rsidR="00000000" w:rsidDel="00000000" w:rsidP="00000000" w:rsidRDefault="00000000" w:rsidRPr="00000000" w14:paraId="0000009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0.1 </w:t>
            </w:r>
            <w:r w:rsidDel="00000000" w:rsidR="00000000" w:rsidRPr="00000000">
              <w:rPr>
                <w:rFonts w:ascii="Times New Roman" w:cs="Times New Roman" w:eastAsia="Times New Roman" w:hAnsi="Times New Roman"/>
                <w:i w:val="1"/>
                <w:sz w:val="24"/>
                <w:szCs w:val="24"/>
                <w:rtl w:val="0"/>
              </w:rPr>
              <w:t xml:space="preserve">± 0.06</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4">
            <w:pPr>
              <w:widowControl w:val="0"/>
              <w:spacing w:line="240" w:lineRule="auto"/>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w:t>
            </w:r>
          </w:p>
          <w:p w:rsidR="00000000" w:rsidDel="00000000" w:rsidP="00000000" w:rsidRDefault="00000000" w:rsidRPr="00000000" w14:paraId="0000009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-0.08 </w:t>
            </w:r>
            <w:r w:rsidDel="00000000" w:rsidR="00000000" w:rsidRPr="00000000">
              <w:rPr>
                <w:rFonts w:ascii="Times New Roman" w:cs="Times New Roman" w:eastAsia="Times New Roman" w:hAnsi="Times New Roman"/>
                <w:i w:val="1"/>
                <w:sz w:val="24"/>
                <w:szCs w:val="24"/>
                <w:rtl w:val="0"/>
              </w:rPr>
              <w:t xml:space="preserve">± 0.08</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6">
            <w:pPr>
              <w:widowControl w:val="0"/>
              <w:spacing w:line="240" w:lineRule="auto"/>
              <w:rPr>
                <w:rFonts w:ascii="Times New Roman" w:cs="Times New Roman" w:eastAsia="Times New Roman" w:hAnsi="Times New Roman"/>
                <w:sz w:val="24"/>
                <w:szCs w:val="24"/>
              </w:rPr>
            </w:pPr>
            <w:commentRangeStart w:id="61"/>
            <w:commentRangeStart w:id="62"/>
            <w:commentRangeEnd w:id="61"/>
            <w:r w:rsidDel="00000000" w:rsidR="00000000" w:rsidRPr="00000000">
              <w:commentReference w:id="61"/>
            </w:r>
            <w:commentRangeEnd w:id="62"/>
            <w:r w:rsidDel="00000000" w:rsidR="00000000" w:rsidRPr="00000000">
              <w:commentReference w:id="62"/>
            </w:r>
            <w:r w:rsidDel="00000000" w:rsidR="00000000" w:rsidRPr="00000000">
              <w:rPr>
                <w:rFonts w:ascii="Times New Roman" w:cs="Times New Roman" w:eastAsia="Times New Roman" w:hAnsi="Times New Roman"/>
                <w:sz w:val="24"/>
                <w:szCs w:val="24"/>
                <w:rtl w:val="0"/>
              </w:rPr>
              <w:t xml:space="preserve">Not measured</w:t>
            </w:r>
            <w:commentRangeStart w:id="63"/>
            <w:commentRangeStart w:id="64"/>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7">
            <w:pPr>
              <w:widowControl w:val="0"/>
              <w:spacing w:line="240" w:lineRule="auto"/>
              <w:rPr>
                <w:rFonts w:ascii="Times New Roman" w:cs="Times New Roman" w:eastAsia="Times New Roman" w:hAnsi="Times New Roman"/>
                <w:sz w:val="24"/>
                <w:szCs w:val="24"/>
              </w:rPr>
            </w:pPr>
            <w:commentRangeEnd w:id="63"/>
            <w:r w:rsidDel="00000000" w:rsidR="00000000" w:rsidRPr="00000000">
              <w:commentReference w:id="63"/>
            </w:r>
            <w:commentRangeEnd w:id="64"/>
            <w:r w:rsidDel="00000000" w:rsidR="00000000" w:rsidRPr="00000000">
              <w:commentReference w:id="64"/>
            </w:r>
            <w:r w:rsidDel="00000000" w:rsidR="00000000" w:rsidRPr="00000000">
              <w:rPr>
                <w:rFonts w:ascii="Times New Roman" w:cs="Times New Roman" w:eastAsia="Times New Roman" w:hAnsi="Times New Roman"/>
                <w:sz w:val="24"/>
                <w:szCs w:val="24"/>
                <w:rtl w:val="0"/>
              </w:rPr>
              <w:t xml:space="preserve">Univoltine</w:t>
            </w:r>
          </w:p>
        </w:tc>
        <w:tc>
          <w:tcPr>
            <w:shd w:fill="auto" w:val="clear"/>
            <w:tcMar>
              <w:top w:w="100.0" w:type="dxa"/>
              <w:left w:w="100.0" w:type="dxa"/>
              <w:bottom w:w="100.0" w:type="dxa"/>
              <w:right w:w="100.0" w:type="dxa"/>
            </w:tcMar>
            <w:vAlign w:val="top"/>
          </w:tcPr>
          <w:p w:rsidR="00000000" w:rsidDel="00000000" w:rsidP="00000000" w:rsidRDefault="00000000" w:rsidRPr="00000000" w14:paraId="0000009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Tachet et al., 2010</w:t>
            </w:r>
            <w:r w:rsidDel="00000000" w:rsidR="00000000" w:rsidRPr="00000000">
              <w:rPr>
                <w:rtl w:val="0"/>
              </w:rPr>
            </w:r>
          </w:p>
        </w:tc>
      </w:tr>
    </w:tbl>
    <w:p w:rsidR="00000000" w:rsidDel="00000000" w:rsidP="00000000" w:rsidRDefault="00000000" w:rsidRPr="00000000" w14:paraId="00000099">
      <w:pPr>
        <w:spacing w:after="240" w:befor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 to 10 individuals per </w:t>
      </w:r>
      <w:commentRangeStart w:id="65"/>
      <w:r w:rsidDel="00000000" w:rsidR="00000000" w:rsidRPr="00000000">
        <w:rPr>
          <w:rFonts w:ascii="Times New Roman" w:cs="Times New Roman" w:eastAsia="Times New Roman" w:hAnsi="Times New Roman"/>
          <w:sz w:val="24"/>
          <w:szCs w:val="24"/>
          <w:rtl w:val="0"/>
        </w:rPr>
        <w:t xml:space="preserve">probe</w:t>
      </w:r>
      <w:commentRangeEnd w:id="65"/>
      <w:r w:rsidDel="00000000" w:rsidR="00000000" w:rsidRPr="00000000">
        <w:commentReference w:id="65"/>
      </w:r>
      <w:r w:rsidDel="00000000" w:rsidR="00000000" w:rsidRPr="00000000">
        <w:rPr>
          <w:rFonts w:ascii="Times New Roman" w:cs="Times New Roman" w:eastAsia="Times New Roman" w:hAnsi="Times New Roman"/>
          <w:sz w:val="24"/>
          <w:szCs w:val="24"/>
          <w:rtl w:val="0"/>
        </w:rPr>
        <w:t xml:space="preserve"> were chosen randomly. </w:t>
      </w:r>
      <w:r w:rsidDel="00000000" w:rsidR="00000000" w:rsidRPr="00000000">
        <w:rPr>
          <w:rFonts w:ascii="Times New Roman" w:cs="Times New Roman" w:eastAsia="Times New Roman" w:hAnsi="Times New Roman"/>
          <w:sz w:val="24"/>
          <w:szCs w:val="24"/>
          <w:rtl w:val="0"/>
        </w:rPr>
        <w:t xml:space="preserve">Specimens were measured under a microscope using calipers (0.01 mm accuracy). </w:t>
      </w:r>
      <w:del w:author="Peter Haase" w:id="130" w:date="2024-10-14T12:02:41Z">
        <w:r w:rsidDel="00000000" w:rsidR="00000000" w:rsidRPr="00000000">
          <w:rPr>
            <w:rFonts w:ascii="Times New Roman" w:cs="Times New Roman" w:eastAsia="Times New Roman" w:hAnsi="Times New Roman"/>
            <w:sz w:val="24"/>
            <w:szCs w:val="24"/>
            <w:rtl w:val="0"/>
          </w:rPr>
          <w:delText xml:space="preserve">The gammarids were </w:delText>
        </w:r>
      </w:del>
      <w:del w:author="Peter Haase" w:id="131" w:date="2024-10-14T12:02:32Z">
        <w:r w:rsidDel="00000000" w:rsidR="00000000" w:rsidRPr="00000000">
          <w:rPr>
            <w:rFonts w:ascii="Times New Roman" w:cs="Times New Roman" w:eastAsia="Times New Roman" w:hAnsi="Times New Roman"/>
            <w:sz w:val="24"/>
            <w:szCs w:val="24"/>
            <w:rtl w:val="0"/>
          </w:rPr>
          <w:delText xml:space="preserve">measured using a microscope camera connected to a computer with the software Cell^A; </w:delText>
        </w:r>
      </w:del>
      <w:del w:author="Peter Haase" w:id="132" w:date="2024-10-14T12:02:13Z">
        <w:r w:rsidDel="00000000" w:rsidR="00000000" w:rsidRPr="00000000">
          <w:rPr>
            <w:rFonts w:ascii="Times New Roman" w:cs="Times New Roman" w:eastAsia="Times New Roman" w:hAnsi="Times New Roman"/>
            <w:sz w:val="24"/>
            <w:szCs w:val="24"/>
            <w:rtl w:val="0"/>
          </w:rPr>
          <w:delText xml:space="preserve">a</w:delText>
        </w:r>
      </w:del>
      <w:ins w:author="Peter Haase" w:id="132" w:date="2024-10-14T12:02:13Z">
        <w:r w:rsidDel="00000000" w:rsidR="00000000" w:rsidRPr="00000000">
          <w:rPr>
            <w:rFonts w:ascii="Times New Roman" w:cs="Times New Roman" w:eastAsia="Times New Roman" w:hAnsi="Times New Roman"/>
            <w:sz w:val="24"/>
            <w:szCs w:val="24"/>
            <w:rtl w:val="0"/>
          </w:rPr>
          <w:t xml:space="preserve">A</w:t>
        </w:r>
      </w:ins>
      <w:r w:rsidDel="00000000" w:rsidR="00000000" w:rsidRPr="00000000">
        <w:rPr>
          <w:rFonts w:ascii="Times New Roman" w:cs="Times New Roman" w:eastAsia="Times New Roman" w:hAnsi="Times New Roman"/>
          <w:sz w:val="24"/>
          <w:szCs w:val="24"/>
          <w:rtl w:val="0"/>
        </w:rPr>
        <w:t xml:space="preserve">s </w:t>
      </w:r>
      <w:ins w:author="Peter Haase" w:id="133" w:date="2024-10-14T12:02:05Z">
        <w:r w:rsidDel="00000000" w:rsidR="00000000" w:rsidRPr="00000000">
          <w:rPr>
            <w:rFonts w:ascii="Times New Roman" w:cs="Times New Roman" w:eastAsia="Times New Roman" w:hAnsi="Times New Roman"/>
            <w:sz w:val="24"/>
            <w:szCs w:val="24"/>
            <w:rtl w:val="0"/>
          </w:rPr>
          <w:t xml:space="preserve">Gammarus roeselii</w:t>
        </w:r>
        <w:r w:rsidDel="00000000" w:rsidR="00000000" w:rsidRPr="00000000">
          <w:rPr>
            <w:rFonts w:ascii="Times New Roman" w:cs="Times New Roman" w:eastAsia="Times New Roman" w:hAnsi="Times New Roman"/>
            <w:sz w:val="24"/>
            <w:szCs w:val="24"/>
            <w:rtl w:val="0"/>
          </w:rPr>
          <w:t xml:space="preserve"> specimens</w:t>
        </w:r>
      </w:ins>
      <w:del w:author="Peter Haase" w:id="133" w:date="2024-10-14T12:02:05Z">
        <w:r w:rsidDel="00000000" w:rsidR="00000000" w:rsidRPr="00000000">
          <w:rPr>
            <w:rFonts w:ascii="Times New Roman" w:cs="Times New Roman" w:eastAsia="Times New Roman" w:hAnsi="Times New Roman"/>
            <w:sz w:val="24"/>
            <w:szCs w:val="24"/>
            <w:rtl w:val="0"/>
          </w:rPr>
          <w:delText xml:space="preserve">gammarids</w:delText>
        </w:r>
      </w:del>
      <w:r w:rsidDel="00000000" w:rsidR="00000000" w:rsidRPr="00000000">
        <w:rPr>
          <w:rFonts w:ascii="Times New Roman" w:cs="Times New Roman" w:eastAsia="Times New Roman" w:hAnsi="Times New Roman"/>
          <w:sz w:val="24"/>
          <w:szCs w:val="24"/>
          <w:rtl w:val="0"/>
        </w:rPr>
        <w:t xml:space="preserve"> usually bend, all specimens were brought into a similar pose and then measured by drawing a line from the specimen’s head to the urosome</w:t>
      </w:r>
      <w:ins w:author="Peter Haase" w:id="131" w:date="2024-10-14T12:02:32Z">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using a microscope camera connected to a computer with the software Cell^A</w:t>
        </w:r>
      </w:ins>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p w:rsidR="00000000" w:rsidDel="00000000" w:rsidP="00000000" w:rsidRDefault="00000000" w:rsidRPr="00000000" w14:paraId="0000009A">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Stream temperatures</w:t>
      </w:r>
      <w:r w:rsidDel="00000000" w:rsidR="00000000" w:rsidRPr="00000000">
        <w:rPr>
          <w:rtl w:val="0"/>
        </w:rPr>
      </w:r>
    </w:p>
    <w:p w:rsidR="00000000" w:rsidDel="00000000" w:rsidP="00000000" w:rsidRDefault="00000000" w:rsidRPr="00000000" w14:paraId="0000009B">
      <w:pPr>
        <w:spacing w:after="240" w:before="240" w:lineRule="auto"/>
        <w:rPr>
          <w:rFonts w:ascii="Times New Roman" w:cs="Times New Roman" w:eastAsia="Times New Roman" w:hAnsi="Times New Roman"/>
          <w:i w:val="1"/>
          <w:sz w:val="24"/>
          <w:szCs w:val="24"/>
        </w:rPr>
      </w:pPr>
      <w:commentRangeStart w:id="66"/>
      <w:r w:rsidDel="00000000" w:rsidR="00000000" w:rsidRPr="00000000">
        <w:rPr>
          <w:rFonts w:ascii="Times New Roman" w:cs="Times New Roman" w:eastAsia="Times New Roman" w:hAnsi="Times New Roman"/>
          <w:sz w:val="24"/>
          <w:szCs w:val="24"/>
          <w:rtl w:val="0"/>
        </w:rPr>
        <w:t xml:space="preserve">From 2011 onwards, biological datasets of each site were supplemented with in-stream temperature measurements,</w:t>
      </w:r>
      <w:r w:rsidDel="00000000" w:rsidR="00000000" w:rsidRPr="00000000">
        <w:rPr>
          <w:rFonts w:ascii="Times New Roman" w:cs="Times New Roman" w:eastAsia="Times New Roman" w:hAnsi="Times New Roman"/>
          <w:sz w:val="24"/>
          <w:szCs w:val="24"/>
          <w:rtl w:val="0"/>
        </w:rPr>
        <w:t xml:space="preserve"> taken hourly or bihourly via automatic temperature loggers. In</w:t>
      </w:r>
      <w:commentRangeEnd w:id="66"/>
      <w:r w:rsidDel="00000000" w:rsidR="00000000" w:rsidRPr="00000000">
        <w:commentReference w:id="66"/>
      </w:r>
      <w:r w:rsidDel="00000000" w:rsidR="00000000" w:rsidRPr="00000000">
        <w:rPr>
          <w:rFonts w:ascii="Times New Roman" w:cs="Times New Roman" w:eastAsia="Times New Roman" w:hAnsi="Times New Roman"/>
          <w:sz w:val="24"/>
          <w:szCs w:val="24"/>
          <w:rtl w:val="0"/>
        </w:rPr>
        <w:t xml:space="preserve"> cases where temperature time series contained missing data (due to the loggers malfunctioning or being lost), data were interpolated using the ‘interpolate_gaps_hourly’ function in the </w:t>
      </w:r>
      <w:r w:rsidDel="00000000" w:rsidR="00000000" w:rsidRPr="00000000">
        <w:rPr>
          <w:rFonts w:ascii="Times New Roman" w:cs="Times New Roman" w:eastAsia="Times New Roman" w:hAnsi="Times New Roman"/>
          <w:i w:val="1"/>
          <w:sz w:val="24"/>
          <w:szCs w:val="24"/>
          <w:rtl w:val="0"/>
        </w:rPr>
        <w:t xml:space="preserve">chillR </w:t>
      </w:r>
      <w:r w:rsidDel="00000000" w:rsidR="00000000" w:rsidRPr="00000000">
        <w:rPr>
          <w:rFonts w:ascii="Times New Roman" w:cs="Times New Roman" w:eastAsia="Times New Roman" w:hAnsi="Times New Roman"/>
          <w:sz w:val="24"/>
          <w:szCs w:val="24"/>
          <w:rtl w:val="0"/>
        </w:rPr>
        <w:t xml:space="preserve">R package (Luedeling et al., 2023). </w:t>
      </w:r>
      <w:r w:rsidDel="00000000" w:rsidR="00000000" w:rsidRPr="00000000">
        <w:rPr>
          <w:rFonts w:ascii="Times New Roman" w:cs="Times New Roman" w:eastAsia="Times New Roman" w:hAnsi="Times New Roman"/>
          <w:sz w:val="24"/>
          <w:szCs w:val="24"/>
          <w:rtl w:val="0"/>
        </w:rPr>
        <w:t xml:space="preserve">When interpolation was unable to provide satisfactory temperature estimates due to gaps in the dataset being larger than 2% of the time-series, interpolated data were removed and left blank. Interpolated hourly temperature data were then aggregated to daily means and used to calculate </w:t>
      </w:r>
      <w:del w:author="Laura Antao" w:id="134" w:date="2024-10-18T13:57:01Z">
        <w:commentRangeStart w:id="67"/>
        <w:r w:rsidDel="00000000" w:rsidR="00000000" w:rsidRPr="00000000">
          <w:rPr>
            <w:rFonts w:ascii="Times New Roman" w:cs="Times New Roman" w:eastAsia="Times New Roman" w:hAnsi="Times New Roman"/>
            <w:sz w:val="24"/>
            <w:szCs w:val="24"/>
            <w:rtl w:val="0"/>
          </w:rPr>
          <w:delText xml:space="preserve">annual </w:delText>
        </w:r>
      </w:del>
      <w:r w:rsidDel="00000000" w:rsidR="00000000" w:rsidRPr="00000000">
        <w:rPr>
          <w:rFonts w:ascii="Times New Roman" w:cs="Times New Roman" w:eastAsia="Times New Roman" w:hAnsi="Times New Roman"/>
          <w:sz w:val="24"/>
          <w:szCs w:val="24"/>
          <w:rtl w:val="0"/>
        </w:rPr>
        <w:t xml:space="preserve">mean temperatures </w:t>
      </w:r>
      <w:commentRangeEnd w:id="67"/>
      <w:r w:rsidDel="00000000" w:rsidR="00000000" w:rsidRPr="00000000">
        <w:commentReference w:id="67"/>
      </w:r>
      <w:r w:rsidDel="00000000" w:rsidR="00000000" w:rsidRPr="00000000">
        <w:rPr>
          <w:rFonts w:ascii="Times New Roman" w:cs="Times New Roman" w:eastAsia="Times New Roman" w:hAnsi="Times New Roman"/>
          <w:sz w:val="24"/>
          <w:szCs w:val="24"/>
          <w:rtl w:val="0"/>
        </w:rPr>
        <w:t xml:space="preserve">from the 365 days </w:t>
      </w:r>
      <w:del w:author="Laura Antao" w:id="135" w:date="2024-10-18T13:56:25Z">
        <w:r w:rsidDel="00000000" w:rsidR="00000000" w:rsidRPr="00000000">
          <w:rPr>
            <w:rFonts w:ascii="Times New Roman" w:cs="Times New Roman" w:eastAsia="Times New Roman" w:hAnsi="Times New Roman"/>
            <w:sz w:val="24"/>
            <w:szCs w:val="24"/>
            <w:rtl w:val="0"/>
          </w:rPr>
          <w:delText xml:space="preserve">(12 months) </w:delText>
        </w:r>
      </w:del>
      <w:r w:rsidDel="00000000" w:rsidR="00000000" w:rsidRPr="00000000">
        <w:rPr>
          <w:rFonts w:ascii="Times New Roman" w:cs="Times New Roman" w:eastAsia="Times New Roman" w:hAnsi="Times New Roman"/>
          <w:sz w:val="24"/>
          <w:szCs w:val="24"/>
          <w:rtl w:val="0"/>
        </w:rPr>
        <w:t xml:space="preserve">prior to the date of biological sampling</w:t>
      </w:r>
      <w:ins w:author="Laura Antao" w:id="136" w:date="2024-10-18T13:56:27Z">
        <w:r w:rsidDel="00000000" w:rsidR="00000000" w:rsidRPr="00000000">
          <w:rPr>
            <w:rFonts w:ascii="Times New Roman" w:cs="Times New Roman" w:eastAsia="Times New Roman" w:hAnsi="Times New Roman"/>
            <w:sz w:val="24"/>
            <w:szCs w:val="24"/>
            <w:rtl w:val="0"/>
          </w:rPr>
          <w:t xml:space="preserve">. </w:t>
        </w:r>
      </w:ins>
      <w:del w:author="Laura Antao" w:id="136" w:date="2024-10-18T13:56:27Z">
        <w:r w:rsidDel="00000000" w:rsidR="00000000" w:rsidRPr="00000000">
          <w:rPr>
            <w:rFonts w:ascii="Times New Roman" w:cs="Times New Roman" w:eastAsia="Times New Roman" w:hAnsi="Times New Roman"/>
            <w:sz w:val="24"/>
            <w:szCs w:val="24"/>
            <w:rtl w:val="0"/>
          </w:rPr>
          <w:delText xml:space="preserve">; t</w:delText>
        </w:r>
      </w:del>
      <w:ins w:author="Laura Antao" w:id="136" w:date="2024-10-18T13:56:27Z">
        <w:r w:rsidDel="00000000" w:rsidR="00000000" w:rsidRPr="00000000">
          <w:rPr>
            <w:rFonts w:ascii="Times New Roman" w:cs="Times New Roman" w:eastAsia="Times New Roman" w:hAnsi="Times New Roman"/>
            <w:sz w:val="24"/>
            <w:szCs w:val="24"/>
            <w:rtl w:val="0"/>
          </w:rPr>
          <w:t xml:space="preserve">T</w:t>
        </w:r>
      </w:ins>
      <w:r w:rsidDel="00000000" w:rsidR="00000000" w:rsidRPr="00000000">
        <w:rPr>
          <w:rFonts w:ascii="Times New Roman" w:cs="Times New Roman" w:eastAsia="Times New Roman" w:hAnsi="Times New Roman"/>
          <w:sz w:val="24"/>
          <w:szCs w:val="24"/>
          <w:rtl w:val="0"/>
        </w:rPr>
        <w:t xml:space="preserve">he 12</w:t>
      </w:r>
      <w:ins w:author="Laura Antao" w:id="137" w:date="2024-10-18T13:56:35Z">
        <w:r w:rsidDel="00000000" w:rsidR="00000000" w:rsidRPr="00000000">
          <w:rPr>
            <w:rFonts w:ascii="Times New Roman" w:cs="Times New Roman" w:eastAsia="Times New Roman" w:hAnsi="Times New Roman"/>
            <w:sz w:val="24"/>
            <w:szCs w:val="24"/>
            <w:rtl w:val="0"/>
          </w:rPr>
          <w:t xml:space="preserve">-</w:t>
        </w:r>
      </w:ins>
      <w:del w:author="Laura Antao" w:id="137" w:date="2024-10-18T13:56:35Z">
        <w:r w:rsidDel="00000000" w:rsidR="00000000" w:rsidRPr="00000000">
          <w:rPr>
            <w:rFonts w:ascii="Times New Roman" w:cs="Times New Roman" w:eastAsia="Times New Roman" w:hAnsi="Times New Roman"/>
            <w:sz w:val="24"/>
            <w:szCs w:val="24"/>
            <w:rtl w:val="0"/>
          </w:rPr>
          <w:delText xml:space="preserve"> </w:delText>
        </w:r>
      </w:del>
      <w:r w:rsidDel="00000000" w:rsidR="00000000" w:rsidRPr="00000000">
        <w:rPr>
          <w:rFonts w:ascii="Times New Roman" w:cs="Times New Roman" w:eastAsia="Times New Roman" w:hAnsi="Times New Roman"/>
          <w:sz w:val="24"/>
          <w:szCs w:val="24"/>
          <w:rtl w:val="0"/>
        </w:rPr>
        <w:t xml:space="preserve">month </w:t>
      </w:r>
      <w:del w:author="Laura Antao" w:id="138" w:date="2024-10-18T13:56:38Z">
        <w:r w:rsidDel="00000000" w:rsidR="00000000" w:rsidRPr="00000000">
          <w:rPr>
            <w:rFonts w:ascii="Times New Roman" w:cs="Times New Roman" w:eastAsia="Times New Roman" w:hAnsi="Times New Roman"/>
            <w:sz w:val="24"/>
            <w:szCs w:val="24"/>
            <w:rtl w:val="0"/>
          </w:rPr>
          <w:delText xml:space="preserve">time </w:delText>
        </w:r>
      </w:del>
      <w:r w:rsidDel="00000000" w:rsidR="00000000" w:rsidRPr="00000000">
        <w:rPr>
          <w:rFonts w:ascii="Times New Roman" w:cs="Times New Roman" w:eastAsia="Times New Roman" w:hAnsi="Times New Roman"/>
          <w:sz w:val="24"/>
          <w:szCs w:val="24"/>
          <w:rtl w:val="0"/>
        </w:rPr>
        <w:t xml:space="preserve">interval was selected as most </w:t>
      </w:r>
      <w:del w:author="Peter Haase" w:id="139" w:date="2024-10-14T12:08:47Z">
        <w:r w:rsidDel="00000000" w:rsidR="00000000" w:rsidRPr="00000000">
          <w:rPr>
            <w:rFonts w:ascii="Times New Roman" w:cs="Times New Roman" w:eastAsia="Times New Roman" w:hAnsi="Times New Roman"/>
            <w:sz w:val="24"/>
            <w:szCs w:val="24"/>
            <w:rtl w:val="0"/>
          </w:rPr>
          <w:delText xml:space="preserve">e</w:delText>
        </w:r>
      </w:del>
      <w:ins w:author="Peter Haase" w:id="139" w:date="2024-10-14T12:08:47Z">
        <w:r w:rsidDel="00000000" w:rsidR="00000000" w:rsidRPr="00000000">
          <w:rPr>
            <w:rFonts w:ascii="Times New Roman" w:cs="Times New Roman" w:eastAsia="Times New Roman" w:hAnsi="Times New Roman"/>
            <w:sz w:val="24"/>
            <w:szCs w:val="24"/>
            <w:rtl w:val="0"/>
          </w:rPr>
          <w:t xml:space="preserve">E</w:t>
        </w:r>
      </w:ins>
      <w:r w:rsidDel="00000000" w:rsidR="00000000" w:rsidRPr="00000000">
        <w:rPr>
          <w:rFonts w:ascii="Times New Roman" w:cs="Times New Roman" w:eastAsia="Times New Roman" w:hAnsi="Times New Roman"/>
          <w:sz w:val="24"/>
          <w:szCs w:val="24"/>
          <w:rtl w:val="0"/>
        </w:rPr>
        <w:t xml:space="preserve">uropean aquatic invertebrates have univoltine life cycles (68% of taxa listed in Tachet et al., 2010). </w:t>
      </w:r>
      <w:r w:rsidDel="00000000" w:rsidR="00000000" w:rsidRPr="00000000">
        <w:rPr>
          <w:rFonts w:ascii="Times New Roman" w:cs="Times New Roman" w:eastAsia="Times New Roman" w:hAnsi="Times New Roman"/>
          <w:sz w:val="24"/>
          <w:szCs w:val="24"/>
          <w:rtl w:val="0"/>
        </w:rPr>
        <w:t xml:space="preserve">For example, if biological sampling was conducted on June 12th of a given year, the </w:t>
      </w:r>
      <w:del w:author="Laura Antao" w:id="140" w:date="2024-10-18T13:57:19Z">
        <w:r w:rsidDel="00000000" w:rsidR="00000000" w:rsidRPr="00000000">
          <w:rPr>
            <w:rFonts w:ascii="Times New Roman" w:cs="Times New Roman" w:eastAsia="Times New Roman" w:hAnsi="Times New Roman"/>
            <w:sz w:val="24"/>
            <w:szCs w:val="24"/>
            <w:rtl w:val="0"/>
          </w:rPr>
          <w:delText xml:space="preserve">annual </w:delText>
        </w:r>
      </w:del>
      <w:r w:rsidDel="00000000" w:rsidR="00000000" w:rsidRPr="00000000">
        <w:rPr>
          <w:rFonts w:ascii="Times New Roman" w:cs="Times New Roman" w:eastAsia="Times New Roman" w:hAnsi="Times New Roman"/>
          <w:sz w:val="24"/>
          <w:szCs w:val="24"/>
          <w:rtl w:val="0"/>
        </w:rPr>
        <w:t xml:space="preserve">mean temperature for this day was calculated using daily mean temperatures from June 12th of the prior year to June 11th of the sampling year. </w:t>
      </w:r>
      <w:ins w:author="Laura Antao" w:id="141" w:date="2024-10-18T13:58:25Z">
        <w:r w:rsidDel="00000000" w:rsidR="00000000" w:rsidRPr="00000000">
          <w:rPr>
            <w:rFonts w:ascii="Times New Roman" w:cs="Times New Roman" w:eastAsia="Times New Roman" w:hAnsi="Times New Roman"/>
            <w:sz w:val="24"/>
            <w:szCs w:val="24"/>
            <w:rtl w:val="0"/>
          </w:rPr>
          <w:t xml:space="preserve">Previous-year</w:t>
        </w:r>
      </w:ins>
      <w:del w:author="Laura Antao" w:id="141" w:date="2024-10-18T13:58:25Z">
        <w:r w:rsidDel="00000000" w:rsidR="00000000" w:rsidRPr="00000000">
          <w:rPr>
            <w:rFonts w:ascii="Times New Roman" w:cs="Times New Roman" w:eastAsia="Times New Roman" w:hAnsi="Times New Roman"/>
            <w:sz w:val="24"/>
            <w:szCs w:val="24"/>
            <w:rtl w:val="0"/>
          </w:rPr>
          <w:delText xml:space="preserve">Annual</w:delText>
        </w:r>
      </w:del>
      <w:r w:rsidDel="00000000" w:rsidR="00000000" w:rsidRPr="00000000">
        <w:rPr>
          <w:rFonts w:ascii="Times New Roman" w:cs="Times New Roman" w:eastAsia="Times New Roman" w:hAnsi="Times New Roman"/>
          <w:sz w:val="24"/>
          <w:szCs w:val="24"/>
          <w:rtl w:val="0"/>
        </w:rPr>
        <w:t xml:space="preserve"> mean temperatures were only calculated if daily mean temperature data were available for</w:t>
      </w:r>
      <w:r w:rsidDel="00000000" w:rsidR="00000000" w:rsidRPr="00000000">
        <w:rPr>
          <w:rFonts w:ascii="Times New Roman" w:cs="Times New Roman" w:eastAsia="Times New Roman" w:hAnsi="Times New Roman"/>
          <w:sz w:val="24"/>
          <w:szCs w:val="24"/>
          <w:rtl w:val="0"/>
        </w:rPr>
        <w:t xml:space="preserve"> &gt;98%</w:t>
      </w:r>
      <w:r w:rsidDel="00000000" w:rsidR="00000000" w:rsidRPr="00000000">
        <w:rPr>
          <w:rFonts w:ascii="Times New Roman" w:cs="Times New Roman" w:eastAsia="Times New Roman" w:hAnsi="Times New Roman"/>
          <w:sz w:val="24"/>
          <w:szCs w:val="24"/>
          <w:rtl w:val="0"/>
        </w:rPr>
        <w:t xml:space="preserve"> (360 days) of the days leading up to the biological sampling. This approach generated </w:t>
      </w:r>
      <w:del w:author="Laura Antao" w:id="142" w:date="2024-10-18T13:58:49Z">
        <w:r w:rsidDel="00000000" w:rsidR="00000000" w:rsidRPr="00000000">
          <w:rPr>
            <w:rFonts w:ascii="Times New Roman" w:cs="Times New Roman" w:eastAsia="Times New Roman" w:hAnsi="Times New Roman"/>
            <w:sz w:val="24"/>
            <w:szCs w:val="24"/>
            <w:rtl w:val="0"/>
          </w:rPr>
          <w:delText xml:space="preserve">complimentary </w:delText>
        </w:r>
      </w:del>
      <w:r w:rsidDel="00000000" w:rsidR="00000000" w:rsidRPr="00000000">
        <w:rPr>
          <w:rFonts w:ascii="Times New Roman" w:cs="Times New Roman" w:eastAsia="Times New Roman" w:hAnsi="Times New Roman"/>
          <w:sz w:val="24"/>
          <w:szCs w:val="24"/>
          <w:rtl w:val="0"/>
        </w:rPr>
        <w:t xml:space="preserve">temperature datasets for 53 site-years (40.5%)</w:t>
      </w:r>
      <w:ins w:author="Laura Antao" w:id="143" w:date="2024-10-18T13:58:57Z">
        <w:r w:rsidDel="00000000" w:rsidR="00000000" w:rsidRPr="00000000">
          <w:rPr>
            <w:rFonts w:ascii="Times New Roman" w:cs="Times New Roman" w:eastAsia="Times New Roman" w:hAnsi="Times New Roman"/>
            <w:sz w:val="24"/>
            <w:szCs w:val="24"/>
            <w:rtl w:val="0"/>
          </w:rPr>
          <w:t xml:space="preserve">,</w:t>
        </w:r>
      </w:ins>
      <w:r w:rsidDel="00000000" w:rsidR="00000000" w:rsidRPr="00000000">
        <w:rPr>
          <w:rFonts w:ascii="Times New Roman" w:cs="Times New Roman" w:eastAsia="Times New Roman" w:hAnsi="Times New Roman"/>
          <w:sz w:val="24"/>
          <w:szCs w:val="24"/>
          <w:rtl w:val="0"/>
        </w:rPr>
        <w:t xml:space="preserve"> which were used to explore temporal relationships between intra- and inter-specific body size and temperature. </w:t>
      </w:r>
      <w:r w:rsidDel="00000000" w:rsidR="00000000" w:rsidRPr="00000000">
        <w:rPr>
          <w:rtl w:val="0"/>
        </w:rPr>
      </w:r>
    </w:p>
    <w:p w:rsidR="00000000" w:rsidDel="00000000" w:rsidP="00000000" w:rsidRDefault="00000000" w:rsidRPr="00000000" w14:paraId="0000009C">
      <w:pPr>
        <w:spacing w:after="240" w:befor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Statistical analyses</w:t>
      </w:r>
    </w:p>
    <w:p w:rsidR="00000000" w:rsidDel="00000000" w:rsidP="00000000" w:rsidRDefault="00000000" w:rsidRPr="00000000" w14:paraId="0000009D">
      <w:pPr>
        <w:spacing w:after="240" w:befor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analyzed changes over time in both the intraspecific body sizes of the nine </w:t>
      </w:r>
      <w:ins w:author="Laura Antao" w:id="144" w:date="2024-10-17T15:34:57Z">
        <w:r w:rsidDel="00000000" w:rsidR="00000000" w:rsidRPr="00000000">
          <w:rPr>
            <w:rFonts w:ascii="Times New Roman" w:cs="Times New Roman" w:eastAsia="Times New Roman" w:hAnsi="Times New Roman"/>
            <w:sz w:val="24"/>
            <w:szCs w:val="24"/>
            <w:rtl w:val="0"/>
          </w:rPr>
          <w:t xml:space="preserve">focal</w:t>
        </w:r>
      </w:ins>
      <w:del w:author="Laura Antao" w:id="144" w:date="2024-10-17T15:34:57Z">
        <w:r w:rsidDel="00000000" w:rsidR="00000000" w:rsidRPr="00000000">
          <w:rPr>
            <w:rFonts w:ascii="Times New Roman" w:cs="Times New Roman" w:eastAsia="Times New Roman" w:hAnsi="Times New Roman"/>
            <w:sz w:val="24"/>
            <w:szCs w:val="24"/>
            <w:rtl w:val="0"/>
          </w:rPr>
          <w:delText xml:space="preserve">targeted</w:delText>
        </w:r>
      </w:del>
      <w:r w:rsidDel="00000000" w:rsidR="00000000" w:rsidRPr="00000000">
        <w:rPr>
          <w:rFonts w:ascii="Times New Roman" w:cs="Times New Roman" w:eastAsia="Times New Roman" w:hAnsi="Times New Roman"/>
          <w:sz w:val="24"/>
          <w:szCs w:val="24"/>
          <w:rtl w:val="0"/>
        </w:rPr>
        <w:t xml:space="preserve"> species, and interspecific body size structure of the </w:t>
      </w:r>
      <w:del w:author="Laura Antao" w:id="145" w:date="2024-10-17T15:35:17Z">
        <w:r w:rsidDel="00000000" w:rsidR="00000000" w:rsidRPr="00000000">
          <w:rPr>
            <w:rFonts w:ascii="Times New Roman" w:cs="Times New Roman" w:eastAsia="Times New Roman" w:hAnsi="Times New Roman"/>
            <w:sz w:val="24"/>
            <w:szCs w:val="24"/>
            <w:rtl w:val="0"/>
          </w:rPr>
          <w:delText xml:space="preserve">whole RMO </w:delText>
        </w:r>
      </w:del>
      <w:r w:rsidDel="00000000" w:rsidR="00000000" w:rsidRPr="00000000">
        <w:rPr>
          <w:rFonts w:ascii="Times New Roman" w:cs="Times New Roman" w:eastAsia="Times New Roman" w:hAnsi="Times New Roman"/>
          <w:sz w:val="24"/>
          <w:szCs w:val="24"/>
          <w:rtl w:val="0"/>
        </w:rPr>
        <w:t xml:space="preserve">macroinvertebrate </w:t>
      </w:r>
      <w:ins w:author="Laura Antao" w:id="146" w:date="2024-10-17T15:35:22Z">
        <w:commentRangeStart w:id="68"/>
        <w:commentRangeStart w:id="69"/>
        <w:r w:rsidDel="00000000" w:rsidR="00000000" w:rsidRPr="00000000">
          <w:rPr>
            <w:rFonts w:ascii="Times New Roman" w:cs="Times New Roman" w:eastAsia="Times New Roman" w:hAnsi="Times New Roman"/>
            <w:sz w:val="24"/>
            <w:szCs w:val="24"/>
            <w:rtl w:val="0"/>
          </w:rPr>
          <w:t xml:space="preserve">“</w:t>
        </w:r>
      </w:ins>
      <w:r w:rsidDel="00000000" w:rsidR="00000000" w:rsidRPr="00000000">
        <w:rPr>
          <w:rFonts w:ascii="Times New Roman" w:cs="Times New Roman" w:eastAsia="Times New Roman" w:hAnsi="Times New Roman"/>
          <w:sz w:val="24"/>
          <w:szCs w:val="24"/>
          <w:rtl w:val="0"/>
        </w:rPr>
        <w:t xml:space="preserve">community</w:t>
      </w:r>
      <w:ins w:author="Laura Antao" w:id="147" w:date="2024-10-17T15:35:25Z">
        <w:r w:rsidDel="00000000" w:rsidR="00000000" w:rsidRPr="00000000">
          <w:rPr>
            <w:rFonts w:ascii="Times New Roman" w:cs="Times New Roman" w:eastAsia="Times New Roman" w:hAnsi="Times New Roman"/>
            <w:sz w:val="24"/>
            <w:szCs w:val="24"/>
            <w:rtl w:val="0"/>
          </w:rPr>
          <w:t xml:space="preserve">”, by pooling the data together per site and year</w:t>
        </w:r>
      </w:ins>
      <w:commentRangeEnd w:id="68"/>
      <w:r w:rsidDel="00000000" w:rsidR="00000000" w:rsidRPr="00000000">
        <w:commentReference w:id="68"/>
      </w:r>
      <w:commentRangeEnd w:id="69"/>
      <w:r w:rsidDel="00000000" w:rsidR="00000000" w:rsidRPr="00000000">
        <w:commentReference w:id="69"/>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 </w:t>
      </w:r>
      <w:commentRangeStart w:id="70"/>
      <w:r w:rsidDel="00000000" w:rsidR="00000000" w:rsidRPr="00000000">
        <w:rPr>
          <w:rFonts w:ascii="Times New Roman" w:cs="Times New Roman" w:eastAsia="Times New Roman" w:hAnsi="Times New Roman"/>
          <w:sz w:val="24"/>
          <w:szCs w:val="24"/>
          <w:rtl w:val="0"/>
        </w:rPr>
        <w:t xml:space="preserve">Body size classes for species and </w:t>
      </w:r>
      <w:commentRangeStart w:id="71"/>
      <w:r w:rsidDel="00000000" w:rsidR="00000000" w:rsidRPr="00000000">
        <w:rPr>
          <w:rFonts w:ascii="Times New Roman" w:cs="Times New Roman" w:eastAsia="Times New Roman" w:hAnsi="Times New Roman"/>
          <w:sz w:val="24"/>
          <w:szCs w:val="24"/>
          <w:rtl w:val="0"/>
        </w:rPr>
        <w:t xml:space="preserve">other traits</w:t>
      </w:r>
      <w:commentRangeEnd w:id="70"/>
      <w:r w:rsidDel="00000000" w:rsidR="00000000" w:rsidRPr="00000000">
        <w:commentReference w:id="70"/>
      </w:r>
      <w:r w:rsidDel="00000000" w:rsidR="00000000" w:rsidRPr="00000000">
        <w:rPr>
          <w:rFonts w:ascii="Times New Roman" w:cs="Times New Roman" w:eastAsia="Times New Roman" w:hAnsi="Times New Roman"/>
          <w:sz w:val="24"/>
          <w:szCs w:val="24"/>
          <w:rtl w:val="0"/>
        </w:rPr>
        <w:t xml:space="preserve"> </w:t>
      </w:r>
      <w:commentRangeEnd w:id="71"/>
      <w:r w:rsidDel="00000000" w:rsidR="00000000" w:rsidRPr="00000000">
        <w:commentReference w:id="71"/>
      </w:r>
      <w:r w:rsidDel="00000000" w:rsidR="00000000" w:rsidRPr="00000000">
        <w:rPr>
          <w:rFonts w:ascii="Times New Roman" w:cs="Times New Roman" w:eastAsia="Times New Roman" w:hAnsi="Times New Roman"/>
          <w:sz w:val="24"/>
          <w:szCs w:val="24"/>
          <w:rtl w:val="0"/>
        </w:rPr>
        <w:t xml:space="preserve">were extracted from the DISPERSE database (Sarremejane et al. 2020) and freshwaterecology.info (Schmidt-Kloiber and Hering 2015). Intraspecifically, we analyzed change </w:t>
      </w:r>
      <w:ins w:author="Laura Antao" w:id="148" w:date="2024-10-17T15:36:54Z">
        <w:r w:rsidDel="00000000" w:rsidR="00000000" w:rsidRPr="00000000">
          <w:rPr>
            <w:rFonts w:ascii="Times New Roman" w:cs="Times New Roman" w:eastAsia="Times New Roman" w:hAnsi="Times New Roman"/>
            <w:sz w:val="24"/>
            <w:szCs w:val="24"/>
            <w:rtl w:val="0"/>
          </w:rPr>
          <w:t xml:space="preserve">in body size </w:t>
        </w:r>
      </w:ins>
      <w:r w:rsidDel="00000000" w:rsidR="00000000" w:rsidRPr="00000000">
        <w:rPr>
          <w:rFonts w:ascii="Times New Roman" w:cs="Times New Roman" w:eastAsia="Times New Roman" w:hAnsi="Times New Roman"/>
          <w:sz w:val="24"/>
          <w:szCs w:val="24"/>
          <w:rtl w:val="0"/>
        </w:rPr>
        <w:t xml:space="preserve">over time</w:t>
      </w:r>
      <w:ins w:author="Laura Antao" w:id="149" w:date="2024-10-17T15:37:01Z">
        <w:r w:rsidDel="00000000" w:rsidR="00000000" w:rsidRPr="00000000">
          <w:rPr>
            <w:rFonts w:ascii="Times New Roman" w:cs="Times New Roman" w:eastAsia="Times New Roman" w:hAnsi="Times New Roman"/>
            <w:sz w:val="24"/>
            <w:szCs w:val="24"/>
            <w:rtl w:val="0"/>
          </w:rPr>
          <w:t xml:space="preserve"> for each species</w:t>
        </w:r>
      </w:ins>
      <w:r w:rsidDel="00000000" w:rsidR="00000000" w:rsidRPr="00000000">
        <w:rPr>
          <w:rFonts w:ascii="Times New Roman" w:cs="Times New Roman" w:eastAsia="Times New Roman" w:hAnsi="Times New Roman"/>
          <w:sz w:val="24"/>
          <w:szCs w:val="24"/>
          <w:rtl w:val="0"/>
        </w:rPr>
        <w:t xml:space="preserve">, while accounting for the day of year (phenology), intraspecific density from the same sample (i</w:t>
      </w:r>
      <w:commentRangeStart w:id="72"/>
      <w:r w:rsidDel="00000000" w:rsidR="00000000" w:rsidRPr="00000000">
        <w:rPr>
          <w:rFonts w:ascii="Times New Roman" w:cs="Times New Roman" w:eastAsia="Times New Roman" w:hAnsi="Times New Roman"/>
          <w:sz w:val="24"/>
          <w:szCs w:val="24"/>
          <w:rtl w:val="0"/>
        </w:rPr>
        <w:t xml:space="preserve">ntraspecific density dependence)</w:t>
      </w:r>
      <w:commentRangeEnd w:id="72"/>
      <w:r w:rsidDel="00000000" w:rsidR="00000000" w:rsidRPr="00000000">
        <w:commentReference w:id="72"/>
      </w:r>
      <w:r w:rsidDel="00000000" w:rsidR="00000000" w:rsidRPr="00000000">
        <w:rPr>
          <w:rFonts w:ascii="Times New Roman" w:cs="Times New Roman" w:eastAsia="Times New Roman" w:hAnsi="Times New Roman"/>
          <w:sz w:val="24"/>
          <w:szCs w:val="24"/>
          <w:rtl w:val="0"/>
        </w:rPr>
        <w:t xml:space="preserve">, and </w:t>
      </w:r>
      <w:commentRangeStart w:id="73"/>
      <w:r w:rsidDel="00000000" w:rsidR="00000000" w:rsidRPr="00000000">
        <w:rPr>
          <w:rFonts w:ascii="Times New Roman" w:cs="Times New Roman" w:eastAsia="Times New Roman" w:hAnsi="Times New Roman"/>
          <w:sz w:val="24"/>
          <w:szCs w:val="24"/>
          <w:rtl w:val="0"/>
        </w:rPr>
        <w:t xml:space="preserve">sampling sites</w:t>
      </w:r>
      <w:commentRangeEnd w:id="73"/>
      <w:r w:rsidDel="00000000" w:rsidR="00000000" w:rsidRPr="00000000">
        <w:commentReference w:id="73"/>
      </w:r>
      <w:r w:rsidDel="00000000" w:rsidR="00000000" w:rsidRPr="00000000">
        <w:rPr>
          <w:rFonts w:ascii="Times New Roman" w:cs="Times New Roman" w:eastAsia="Times New Roman" w:hAnsi="Times New Roman"/>
          <w:sz w:val="24"/>
          <w:szCs w:val="24"/>
          <w:rtl w:val="0"/>
        </w:rPr>
        <w:t xml:space="preserve">. Interspecifically, we analyzed the overall change in Community Weighted Mean (CWM) of body size with year</w:t>
      </w:r>
      <w:ins w:author="Laura Antao" w:id="150" w:date="2024-10-17T15:40:45Z">
        <w:commentRangeStart w:id="74"/>
        <w:r w:rsidDel="00000000" w:rsidR="00000000" w:rsidRPr="00000000">
          <w:rPr>
            <w:rFonts w:ascii="Times New Roman" w:cs="Times New Roman" w:eastAsia="Times New Roman" w:hAnsi="Times New Roman"/>
            <w:sz w:val="24"/>
            <w:szCs w:val="24"/>
            <w:rtl w:val="0"/>
          </w:rPr>
          <w:t xml:space="preserve"> pooling the data across all four sites</w:t>
        </w:r>
      </w:ins>
      <w:commentRangeEnd w:id="74"/>
      <w:r w:rsidDel="00000000" w:rsidR="00000000" w:rsidRPr="00000000">
        <w:commentReference w:id="74"/>
      </w:r>
      <w:r w:rsidDel="00000000" w:rsidR="00000000" w:rsidRPr="00000000">
        <w:rPr>
          <w:rFonts w:ascii="Times New Roman" w:cs="Times New Roman" w:eastAsia="Times New Roman" w:hAnsi="Times New Roman"/>
          <w:sz w:val="24"/>
          <w:szCs w:val="24"/>
          <w:rtl w:val="0"/>
        </w:rPr>
        <w:t xml:space="preserve">, while accounting for </w:t>
      </w:r>
      <w:del w:author="Laura Antao" w:id="151" w:date="2024-10-18T14:02:16Z">
        <w:r w:rsidDel="00000000" w:rsidR="00000000" w:rsidRPr="00000000">
          <w:rPr>
            <w:rFonts w:ascii="Times New Roman" w:cs="Times New Roman" w:eastAsia="Times New Roman" w:hAnsi="Times New Roman"/>
            <w:sz w:val="24"/>
            <w:szCs w:val="24"/>
            <w:rtl w:val="0"/>
          </w:rPr>
          <w:delText xml:space="preserve">sampling </w:delText>
        </w:r>
      </w:del>
      <w:r w:rsidDel="00000000" w:rsidR="00000000" w:rsidRPr="00000000">
        <w:rPr>
          <w:rFonts w:ascii="Times New Roman" w:cs="Times New Roman" w:eastAsia="Times New Roman" w:hAnsi="Times New Roman"/>
          <w:sz w:val="24"/>
          <w:szCs w:val="24"/>
          <w:rtl w:val="0"/>
        </w:rPr>
        <w:t xml:space="preserve">day of year and sampling sites. </w:t>
      </w:r>
      <w:ins w:author="Laura Antao" w:id="152" w:date="2024-10-17T15:39:53Z">
        <w:r w:rsidDel="00000000" w:rsidR="00000000" w:rsidRPr="00000000">
          <w:rPr>
            <w:rFonts w:ascii="Times New Roman" w:cs="Times New Roman" w:eastAsia="Times New Roman" w:hAnsi="Times New Roman"/>
            <w:sz w:val="24"/>
            <w:szCs w:val="24"/>
            <w:rtl w:val="0"/>
          </w:rPr>
          <w:t xml:space="preserve">For both analyses</w:t>
        </w:r>
      </w:ins>
      <w:del w:author="Laura Antao" w:id="152" w:date="2024-10-17T15:39:53Z">
        <w:r w:rsidDel="00000000" w:rsidR="00000000" w:rsidRPr="00000000">
          <w:rPr>
            <w:rFonts w:ascii="Times New Roman" w:cs="Times New Roman" w:eastAsia="Times New Roman" w:hAnsi="Times New Roman"/>
            <w:sz w:val="24"/>
            <w:szCs w:val="24"/>
            <w:rtl w:val="0"/>
          </w:rPr>
          <w:delText xml:space="preserve">For overall intra- and interspecific body size response models</w:delText>
        </w:r>
      </w:del>
      <w:r w:rsidDel="00000000" w:rsidR="00000000" w:rsidRPr="00000000">
        <w:rPr>
          <w:rFonts w:ascii="Times New Roman" w:cs="Times New Roman" w:eastAsia="Times New Roman" w:hAnsi="Times New Roman"/>
          <w:sz w:val="24"/>
          <w:szCs w:val="24"/>
          <w:rtl w:val="0"/>
        </w:rPr>
        <w:t xml:space="preserve">, we used generalized linear mixed models </w:t>
      </w:r>
      <w:ins w:author="Laura Antao" w:id="153" w:date="2024-10-17T15:40:02Z">
        <w:r w:rsidDel="00000000" w:rsidR="00000000" w:rsidRPr="00000000">
          <w:rPr>
            <w:rFonts w:ascii="Times New Roman" w:cs="Times New Roman" w:eastAsia="Times New Roman" w:hAnsi="Times New Roman"/>
            <w:sz w:val="24"/>
            <w:szCs w:val="24"/>
            <w:rtl w:val="0"/>
          </w:rPr>
          <w:t xml:space="preserve">using</w:t>
        </w:r>
      </w:ins>
      <w:del w:author="Laura Antao" w:id="153" w:date="2024-10-17T15:40:02Z">
        <w:r w:rsidDel="00000000" w:rsidR="00000000" w:rsidRPr="00000000">
          <w:rPr>
            <w:rFonts w:ascii="Times New Roman" w:cs="Times New Roman" w:eastAsia="Times New Roman" w:hAnsi="Times New Roman"/>
            <w:sz w:val="24"/>
            <w:szCs w:val="24"/>
            <w:rtl w:val="0"/>
          </w:rPr>
          <w:delText xml:space="preserve">and</w:delText>
        </w:r>
      </w:del>
      <w:r w:rsidDel="00000000" w:rsidR="00000000" w:rsidRPr="00000000">
        <w:rPr>
          <w:rFonts w:ascii="Times New Roman" w:cs="Times New Roman" w:eastAsia="Times New Roman" w:hAnsi="Times New Roman"/>
          <w:sz w:val="24"/>
          <w:szCs w:val="24"/>
          <w:rtl w:val="0"/>
        </w:rPr>
        <w:t xml:space="preserve"> the “lmer” function in the R package lme4 (Bates et al. </w:t>
      </w:r>
      <w:r w:rsidDel="00000000" w:rsidR="00000000" w:rsidRPr="00000000">
        <w:rPr>
          <w:rFonts w:ascii="Times New Roman" w:cs="Times New Roman" w:eastAsia="Times New Roman" w:hAnsi="Times New Roman"/>
          <w:sz w:val="24"/>
          <w:szCs w:val="24"/>
          <w:rtl w:val="0"/>
        </w:rPr>
        <w:t xml:space="preserve">2015</w:t>
      </w:r>
      <w:r w:rsidDel="00000000" w:rsidR="00000000" w:rsidRPr="00000000">
        <w:rPr>
          <w:rFonts w:ascii="Times New Roman" w:cs="Times New Roman" w:eastAsia="Times New Roman" w:hAnsi="Times New Roman"/>
          <w:sz w:val="24"/>
          <w:szCs w:val="24"/>
          <w:rtl w:val="0"/>
        </w:rPr>
        <w:t xml:space="preserve">). We further modeled CWM </w:t>
      </w:r>
      <w:del w:author="Laura Antao" w:id="154" w:date="2024-10-18T14:03:42Z">
        <w:r w:rsidDel="00000000" w:rsidR="00000000" w:rsidRPr="00000000">
          <w:rPr>
            <w:rFonts w:ascii="Times New Roman" w:cs="Times New Roman" w:eastAsia="Times New Roman" w:hAnsi="Times New Roman"/>
            <w:sz w:val="24"/>
            <w:szCs w:val="24"/>
            <w:rtl w:val="0"/>
          </w:rPr>
          <w:delText xml:space="preserve">of interspecific body size </w:delText>
        </w:r>
      </w:del>
      <w:r w:rsidDel="00000000" w:rsidR="00000000" w:rsidRPr="00000000">
        <w:rPr>
          <w:rFonts w:ascii="Times New Roman" w:cs="Times New Roman" w:eastAsia="Times New Roman" w:hAnsi="Times New Roman"/>
          <w:sz w:val="24"/>
          <w:szCs w:val="24"/>
          <w:rtl w:val="0"/>
        </w:rPr>
        <w:t xml:space="preserve">responses to year of sampling </w:t>
      </w:r>
      <w:ins w:author="Laura Antao" w:id="155" w:date="2024-10-18T14:03:56Z">
        <w:r w:rsidDel="00000000" w:rsidR="00000000" w:rsidRPr="00000000">
          <w:rPr>
            <w:rFonts w:ascii="Times New Roman" w:cs="Times New Roman" w:eastAsia="Times New Roman" w:hAnsi="Times New Roman"/>
            <w:sz w:val="24"/>
            <w:szCs w:val="24"/>
            <w:rtl w:val="0"/>
          </w:rPr>
          <w:t xml:space="preserve">for</w:t>
        </w:r>
      </w:ins>
      <w:del w:author="Laura Antao" w:id="155" w:date="2024-10-18T14:03:56Z">
        <w:r w:rsidDel="00000000" w:rsidR="00000000" w:rsidRPr="00000000">
          <w:rPr>
            <w:rFonts w:ascii="Times New Roman" w:cs="Times New Roman" w:eastAsia="Times New Roman" w:hAnsi="Times New Roman"/>
            <w:sz w:val="24"/>
            <w:szCs w:val="24"/>
            <w:rtl w:val="0"/>
          </w:rPr>
          <w:delText xml:space="preserve">within</w:delText>
        </w:r>
      </w:del>
      <w:r w:rsidDel="00000000" w:rsidR="00000000" w:rsidRPr="00000000">
        <w:rPr>
          <w:rFonts w:ascii="Times New Roman" w:cs="Times New Roman" w:eastAsia="Times New Roman" w:hAnsi="Times New Roman"/>
          <w:sz w:val="24"/>
          <w:szCs w:val="24"/>
          <w:rtl w:val="0"/>
        </w:rPr>
        <w:t xml:space="preserve"> each</w:t>
      </w:r>
      <w:del w:author="Laura Antao" w:id="156" w:date="2024-10-18T14:04:01Z">
        <w:r w:rsidDel="00000000" w:rsidR="00000000" w:rsidRPr="00000000">
          <w:rPr>
            <w:rFonts w:ascii="Times New Roman" w:cs="Times New Roman" w:eastAsia="Times New Roman" w:hAnsi="Times New Roman"/>
            <w:sz w:val="24"/>
            <w:szCs w:val="24"/>
            <w:rtl w:val="0"/>
          </w:rPr>
          <w:delText xml:space="preserve"> of the four</w:delText>
        </w:r>
      </w:del>
      <w:r w:rsidDel="00000000" w:rsidR="00000000" w:rsidRPr="00000000">
        <w:rPr>
          <w:rFonts w:ascii="Times New Roman" w:cs="Times New Roman" w:eastAsia="Times New Roman" w:hAnsi="Times New Roman"/>
          <w:sz w:val="24"/>
          <w:szCs w:val="24"/>
          <w:rtl w:val="0"/>
        </w:rPr>
        <w:t xml:space="preserve"> site</w:t>
      </w:r>
      <w:del w:author="Laura Antao" w:id="157" w:date="2024-10-18T14:04:04Z">
        <w:r w:rsidDel="00000000" w:rsidR="00000000" w:rsidRPr="00000000">
          <w:rPr>
            <w:rFonts w:ascii="Times New Roman" w:cs="Times New Roman" w:eastAsia="Times New Roman" w:hAnsi="Times New Roman"/>
            <w:sz w:val="24"/>
            <w:szCs w:val="24"/>
            <w:rtl w:val="0"/>
          </w:rPr>
          <w:delText xml:space="preserve">s</w:delText>
        </w:r>
      </w:del>
      <w:r w:rsidDel="00000000" w:rsidR="00000000" w:rsidRPr="00000000">
        <w:rPr>
          <w:rFonts w:ascii="Times New Roman" w:cs="Times New Roman" w:eastAsia="Times New Roman" w:hAnsi="Times New Roman"/>
          <w:sz w:val="24"/>
          <w:szCs w:val="24"/>
          <w:rtl w:val="0"/>
        </w:rPr>
        <w:t xml:space="preserve"> while </w:t>
      </w:r>
      <w:commentRangeStart w:id="75"/>
      <w:r w:rsidDel="00000000" w:rsidR="00000000" w:rsidRPr="00000000">
        <w:rPr>
          <w:rFonts w:ascii="Times New Roman" w:cs="Times New Roman" w:eastAsia="Times New Roman" w:hAnsi="Times New Roman"/>
          <w:sz w:val="24"/>
          <w:szCs w:val="24"/>
          <w:rtl w:val="0"/>
        </w:rPr>
        <w:t xml:space="preserve">accounting for sampling day of year using </w:t>
      </w:r>
      <w:del w:author="Laura Antao" w:id="158" w:date="2024-10-18T14:04:16Z">
        <w:r w:rsidDel="00000000" w:rsidR="00000000" w:rsidRPr="00000000">
          <w:rPr>
            <w:rFonts w:ascii="Times New Roman" w:cs="Times New Roman" w:eastAsia="Times New Roman" w:hAnsi="Times New Roman"/>
            <w:sz w:val="24"/>
            <w:szCs w:val="24"/>
            <w:rtl w:val="0"/>
          </w:rPr>
          <w:delText xml:space="preserve">simple </w:delText>
        </w:r>
      </w:del>
      <w:r w:rsidDel="00000000" w:rsidR="00000000" w:rsidRPr="00000000">
        <w:rPr>
          <w:rFonts w:ascii="Times New Roman" w:cs="Times New Roman" w:eastAsia="Times New Roman" w:hAnsi="Times New Roman"/>
          <w:sz w:val="24"/>
          <w:szCs w:val="24"/>
          <w:rtl w:val="0"/>
        </w:rPr>
        <w:t xml:space="preserve">linear regression</w:t>
      </w:r>
      <w:commentRangeEnd w:id="75"/>
      <w:r w:rsidDel="00000000" w:rsidR="00000000" w:rsidRPr="00000000">
        <w:commentReference w:id="75"/>
      </w:r>
      <w:r w:rsidDel="00000000" w:rsidR="00000000" w:rsidRPr="00000000">
        <w:rPr>
          <w:rFonts w:ascii="Times New Roman" w:cs="Times New Roman" w:eastAsia="Times New Roman" w:hAnsi="Times New Roman"/>
          <w:sz w:val="24"/>
          <w:szCs w:val="24"/>
          <w:rtl w:val="0"/>
        </w:rPr>
        <w:t xml:space="preserve">. The response of CWM </w:t>
      </w:r>
      <w:del w:author="Laura Antao" w:id="159" w:date="2024-10-18T14:05:23Z">
        <w:r w:rsidDel="00000000" w:rsidR="00000000" w:rsidRPr="00000000">
          <w:rPr>
            <w:rFonts w:ascii="Times New Roman" w:cs="Times New Roman" w:eastAsia="Times New Roman" w:hAnsi="Times New Roman"/>
            <w:sz w:val="24"/>
            <w:szCs w:val="24"/>
            <w:rtl w:val="0"/>
          </w:rPr>
          <w:delText xml:space="preserve">of interspecific body size </w:delText>
        </w:r>
      </w:del>
      <w:r w:rsidDel="00000000" w:rsidR="00000000" w:rsidRPr="00000000">
        <w:rPr>
          <w:rFonts w:ascii="Times New Roman" w:cs="Times New Roman" w:eastAsia="Times New Roman" w:hAnsi="Times New Roman"/>
          <w:sz w:val="24"/>
          <w:szCs w:val="24"/>
          <w:rtl w:val="0"/>
        </w:rPr>
        <w:t xml:space="preserve">to mean temperature in the prior 12 months was found to fit a third degree polynomial; we modeled this relationship in a post hoc analysis using </w:t>
      </w:r>
      <w:commentRangeStart w:id="76"/>
      <w:r w:rsidDel="00000000" w:rsidR="00000000" w:rsidRPr="00000000">
        <w:rPr>
          <w:rFonts w:ascii="Times New Roman" w:cs="Times New Roman" w:eastAsia="Times New Roman" w:hAnsi="Times New Roman"/>
          <w:sz w:val="24"/>
          <w:szCs w:val="24"/>
          <w:rtl w:val="0"/>
        </w:rPr>
        <w:t xml:space="preserve">Program R’s </w:t>
      </w:r>
      <w:commentRangeEnd w:id="76"/>
      <w:r w:rsidDel="00000000" w:rsidR="00000000" w:rsidRPr="00000000">
        <w:commentReference w:id="76"/>
      </w:r>
      <w:r w:rsidDel="00000000" w:rsidR="00000000" w:rsidRPr="00000000">
        <w:rPr>
          <w:rFonts w:ascii="Times New Roman" w:cs="Times New Roman" w:eastAsia="Times New Roman" w:hAnsi="Times New Roman"/>
          <w:sz w:val="24"/>
          <w:szCs w:val="24"/>
          <w:rtl w:val="0"/>
        </w:rPr>
        <w:t xml:space="preserve">“poly” function within a linear model. </w:t>
      </w:r>
      <w:ins w:author="Laura Antao" w:id="160" w:date="2024-10-17T15:41:52Z">
        <w:r w:rsidDel="00000000" w:rsidR="00000000" w:rsidRPr="00000000">
          <w:rPr>
            <w:rFonts w:ascii="Times New Roman" w:cs="Times New Roman" w:eastAsia="Times New Roman" w:hAnsi="Times New Roman"/>
            <w:sz w:val="24"/>
            <w:szCs w:val="24"/>
            <w:rtl w:val="0"/>
          </w:rPr>
          <w:t xml:space="preserve">Finally</w:t>
        </w:r>
      </w:ins>
      <w:del w:author="Laura Antao" w:id="160" w:date="2024-10-17T15:41:52Z">
        <w:r w:rsidDel="00000000" w:rsidR="00000000" w:rsidRPr="00000000">
          <w:rPr>
            <w:rFonts w:ascii="Times New Roman" w:cs="Times New Roman" w:eastAsia="Times New Roman" w:hAnsi="Times New Roman"/>
            <w:sz w:val="24"/>
            <w:szCs w:val="24"/>
            <w:rtl w:val="0"/>
          </w:rPr>
          <w:delText xml:space="preserve">In addition</w:delText>
        </w:r>
      </w:del>
      <w:r w:rsidDel="00000000" w:rsidR="00000000" w:rsidRPr="00000000">
        <w:rPr>
          <w:rFonts w:ascii="Times New Roman" w:cs="Times New Roman" w:eastAsia="Times New Roman" w:hAnsi="Times New Roman"/>
          <w:sz w:val="24"/>
          <w:szCs w:val="24"/>
          <w:rtl w:val="0"/>
        </w:rPr>
        <w:t xml:space="preserve">, we analyzed the abundance trends over time for the 59 most common species (</w:t>
      </w:r>
      <w:ins w:author="Laura Antao" w:id="161" w:date="2024-10-17T15:42:07Z">
        <w:r w:rsidDel="00000000" w:rsidR="00000000" w:rsidRPr="00000000">
          <w:rPr>
            <w:rFonts w:ascii="Times New Roman" w:cs="Times New Roman" w:eastAsia="Times New Roman" w:hAnsi="Times New Roman"/>
            <w:sz w:val="24"/>
            <w:szCs w:val="24"/>
            <w:rtl w:val="0"/>
          </w:rPr>
          <w:t xml:space="preserve">i.e. </w:t>
        </w:r>
      </w:ins>
      <w:r w:rsidDel="00000000" w:rsidR="00000000" w:rsidRPr="00000000">
        <w:rPr>
          <w:rFonts w:ascii="Times New Roman" w:cs="Times New Roman" w:eastAsia="Times New Roman" w:hAnsi="Times New Roman"/>
          <w:sz w:val="24"/>
          <w:szCs w:val="24"/>
          <w:rtl w:val="0"/>
        </w:rPr>
        <w:t xml:space="preserve">species present in at least 12 samping years), and tested whether species body size predicted abundance trends. Models for common species were fitted using generalized least squares models using the function “gls” in the R package nlme (Pinheiro et al. </w:t>
      </w:r>
      <w:r w:rsidDel="00000000" w:rsidR="00000000" w:rsidRPr="00000000">
        <w:rPr>
          <w:rFonts w:ascii="Times New Roman" w:cs="Times New Roman" w:eastAsia="Times New Roman" w:hAnsi="Times New Roman"/>
          <w:sz w:val="24"/>
          <w:szCs w:val="24"/>
          <w:rtl w:val="0"/>
        </w:rPr>
        <w:t xml:space="preserve">2023</w:t>
      </w:r>
      <w:r w:rsidDel="00000000" w:rsidR="00000000" w:rsidRPr="00000000">
        <w:rPr>
          <w:rFonts w:ascii="Times New Roman" w:cs="Times New Roman" w:eastAsia="Times New Roman" w:hAnsi="Times New Roman"/>
          <w:sz w:val="24"/>
          <w:szCs w:val="24"/>
          <w:rtl w:val="0"/>
        </w:rPr>
        <w:t xml:space="preserve">). In all cases when sampling day of year was included in tests, it was modeled as a second degree polynomial to account for seasonal trajectories. All models were fit in </w:t>
      </w:r>
      <w:del w:author="Laura Antao" w:id="162" w:date="2024-10-18T14:06:39Z">
        <w:r w:rsidDel="00000000" w:rsidR="00000000" w:rsidRPr="00000000">
          <w:rPr>
            <w:rFonts w:ascii="Times New Roman" w:cs="Times New Roman" w:eastAsia="Times New Roman" w:hAnsi="Times New Roman"/>
            <w:sz w:val="24"/>
            <w:szCs w:val="24"/>
            <w:rtl w:val="0"/>
          </w:rPr>
          <w:delText xml:space="preserve">program </w:delText>
        </w:r>
      </w:del>
      <w:r w:rsidDel="00000000" w:rsidR="00000000" w:rsidRPr="00000000">
        <w:rPr>
          <w:rFonts w:ascii="Times New Roman" w:cs="Times New Roman" w:eastAsia="Times New Roman" w:hAnsi="Times New Roman"/>
          <w:sz w:val="24"/>
          <w:szCs w:val="24"/>
          <w:rtl w:val="0"/>
        </w:rPr>
        <w:t xml:space="preserve">R, ver. 4.2.2. (R Core Team, </w:t>
      </w:r>
      <w:r w:rsidDel="00000000" w:rsidR="00000000" w:rsidRPr="00000000">
        <w:rPr>
          <w:rFonts w:ascii="Times New Roman" w:cs="Times New Roman" w:eastAsia="Times New Roman" w:hAnsi="Times New Roman"/>
          <w:sz w:val="24"/>
          <w:szCs w:val="24"/>
          <w:rtl w:val="0"/>
        </w:rPr>
        <w:t xml:space="preserve">2024</w:t>
      </w:r>
      <w:r w:rsidDel="00000000" w:rsidR="00000000" w:rsidRPr="00000000">
        <w:rPr>
          <w:rFonts w:ascii="Times New Roman" w:cs="Times New Roman" w:eastAsia="Times New Roman" w:hAnsi="Times New Roman"/>
          <w:sz w:val="24"/>
          <w:szCs w:val="24"/>
          <w:rtl w:val="0"/>
        </w:rPr>
        <w:t xml:space="preserve">). All code for analyses is included in the github repository: https://github.com/Ewelti/BOSCH.</w:t>
      </w:r>
    </w:p>
    <w:p w:rsidR="00000000" w:rsidDel="00000000" w:rsidP="00000000" w:rsidRDefault="00000000" w:rsidRPr="00000000" w14:paraId="0000009E">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Results</w:t>
      </w:r>
    </w:p>
    <w:p w:rsidR="00000000" w:rsidDel="00000000" w:rsidP="00000000" w:rsidRDefault="00000000" w:rsidRPr="00000000" w14:paraId="0000009F">
      <w:pPr>
        <w:spacing w:after="240" w:before="240" w:lineRule="auto"/>
        <w:rPr>
          <w:rFonts w:ascii="Times New Roman" w:cs="Times New Roman" w:eastAsia="Times New Roman" w:hAnsi="Times New Roman"/>
          <w:b w:val="1"/>
          <w:sz w:val="24"/>
          <w:szCs w:val="24"/>
        </w:rPr>
      </w:pPr>
      <w:commentRangeStart w:id="77"/>
      <w:r w:rsidDel="00000000" w:rsidR="00000000" w:rsidRPr="00000000">
        <w:rPr>
          <w:rFonts w:ascii="Times New Roman" w:cs="Times New Roman" w:eastAsia="Times New Roman" w:hAnsi="Times New Roman"/>
          <w:sz w:val="24"/>
          <w:szCs w:val="24"/>
          <w:rtl w:val="0"/>
        </w:rPr>
        <w:t xml:space="preserve">The nine measured macroinvertebrates ranged in body size from the smallest species, the limpet </w:t>
      </w:r>
      <w:r w:rsidDel="00000000" w:rsidR="00000000" w:rsidRPr="00000000">
        <w:rPr>
          <w:rFonts w:ascii="Times New Roman" w:cs="Times New Roman" w:eastAsia="Times New Roman" w:hAnsi="Times New Roman"/>
          <w:i w:val="1"/>
          <w:sz w:val="24"/>
          <w:szCs w:val="24"/>
          <w:rtl w:val="0"/>
        </w:rPr>
        <w:t xml:space="preserve">A. fluviatilis</w:t>
      </w:r>
      <w:r w:rsidDel="00000000" w:rsidR="00000000" w:rsidRPr="00000000">
        <w:rPr>
          <w:rFonts w:ascii="Times New Roman" w:cs="Times New Roman" w:eastAsia="Times New Roman" w:hAnsi="Times New Roman"/>
          <w:sz w:val="24"/>
          <w:szCs w:val="24"/>
          <w:rtl w:val="0"/>
        </w:rPr>
        <w:t xml:space="preserve"> (average body length: 4.8 mm ± 0.08 SE), to the largest species of the worm </w:t>
      </w:r>
      <w:r w:rsidDel="00000000" w:rsidR="00000000" w:rsidRPr="00000000">
        <w:rPr>
          <w:rFonts w:ascii="Times New Roman" w:cs="Times New Roman" w:eastAsia="Times New Roman" w:hAnsi="Times New Roman"/>
          <w:i w:val="1"/>
          <w:sz w:val="24"/>
          <w:szCs w:val="24"/>
          <w:rtl w:val="0"/>
        </w:rPr>
        <w:t xml:space="preserve">E. tetraedra</w:t>
      </w:r>
      <w:r w:rsidDel="00000000" w:rsidR="00000000" w:rsidRPr="00000000">
        <w:rPr>
          <w:rFonts w:ascii="Times New Roman" w:cs="Times New Roman" w:eastAsia="Times New Roman" w:hAnsi="Times New Roman"/>
          <w:sz w:val="24"/>
          <w:szCs w:val="24"/>
          <w:rtl w:val="0"/>
        </w:rPr>
        <w:t xml:space="preserve"> (27.29 mm ± 0.86 SE).</w:t>
      </w:r>
      <w:commentRangeEnd w:id="77"/>
      <w:r w:rsidDel="00000000" w:rsidR="00000000" w:rsidRPr="00000000">
        <w:commentReference w:id="77"/>
      </w:r>
      <w:r w:rsidDel="00000000" w:rsidR="00000000" w:rsidRPr="00000000">
        <w:rPr>
          <w:rFonts w:ascii="Times New Roman" w:cs="Times New Roman" w:eastAsia="Times New Roman" w:hAnsi="Times New Roman"/>
          <w:sz w:val="24"/>
          <w:szCs w:val="24"/>
          <w:rtl w:val="0"/>
        </w:rPr>
        <w:t xml:space="preserve"> </w:t>
      </w:r>
      <w:commentRangeStart w:id="78"/>
      <w:r w:rsidDel="00000000" w:rsidR="00000000" w:rsidRPr="00000000">
        <w:rPr>
          <w:rFonts w:ascii="Times New Roman" w:cs="Times New Roman" w:eastAsia="Times New Roman" w:hAnsi="Times New Roman"/>
          <w:sz w:val="24"/>
          <w:szCs w:val="24"/>
          <w:rtl w:val="0"/>
        </w:rPr>
        <w:t xml:space="preserve">A total of 223 taxa were collected over all years and across the four </w:t>
      </w:r>
      <w:r w:rsidDel="00000000" w:rsidR="00000000" w:rsidRPr="00000000">
        <w:rPr>
          <w:rFonts w:ascii="Times New Roman" w:cs="Times New Roman" w:eastAsia="Times New Roman" w:hAnsi="Times New Roman"/>
          <w:sz w:val="24"/>
          <w:szCs w:val="24"/>
          <w:rtl w:val="0"/>
        </w:rPr>
        <w:t xml:space="preserve">sites</w:t>
      </w:r>
      <w:r w:rsidDel="00000000" w:rsidR="00000000" w:rsidRPr="00000000">
        <w:rPr>
          <w:rFonts w:ascii="Times New Roman" w:cs="Times New Roman" w:eastAsia="Times New Roman" w:hAnsi="Times New Roman"/>
          <w:sz w:val="24"/>
          <w:szCs w:val="24"/>
          <w:rtl w:val="0"/>
        </w:rPr>
        <w:t xml:space="preserve">. </w:t>
      </w:r>
      <w:commentRangeEnd w:id="78"/>
      <w:r w:rsidDel="00000000" w:rsidR="00000000" w:rsidRPr="00000000">
        <w:commentReference w:id="78"/>
      </w:r>
      <w:r w:rsidDel="00000000" w:rsidR="00000000" w:rsidRPr="00000000">
        <w:rPr>
          <w:rFonts w:ascii="Times New Roman" w:cs="Times New Roman" w:eastAsia="Times New Roman" w:hAnsi="Times New Roman"/>
          <w:sz w:val="24"/>
          <w:szCs w:val="24"/>
          <w:rtl w:val="0"/>
        </w:rPr>
        <w:t xml:space="preserve">The temperature at each of the four sites </w:t>
      </w:r>
      <w:commentRangeStart w:id="79"/>
      <w:commentRangeStart w:id="80"/>
      <w:r w:rsidDel="00000000" w:rsidR="00000000" w:rsidRPr="00000000">
        <w:rPr>
          <w:rFonts w:ascii="Times New Roman" w:cs="Times New Roman" w:eastAsia="Times New Roman" w:hAnsi="Times New Roman"/>
          <w:sz w:val="24"/>
          <w:szCs w:val="24"/>
          <w:rtl w:val="0"/>
        </w:rPr>
        <w:t xml:space="preserve">tended to increase through time,</w:t>
      </w:r>
      <w:commentRangeEnd w:id="79"/>
      <w:r w:rsidDel="00000000" w:rsidR="00000000" w:rsidRPr="00000000">
        <w:commentReference w:id="79"/>
      </w:r>
      <w:commentRangeEnd w:id="80"/>
      <w:r w:rsidDel="00000000" w:rsidR="00000000" w:rsidRPr="00000000">
        <w:commentReference w:id="80"/>
      </w:r>
      <w:r w:rsidDel="00000000" w:rsidR="00000000" w:rsidRPr="00000000">
        <w:rPr>
          <w:rFonts w:ascii="Times New Roman" w:cs="Times New Roman" w:eastAsia="Times New Roman" w:hAnsi="Times New Roman"/>
          <w:sz w:val="24"/>
          <w:szCs w:val="24"/>
          <w:rtl w:val="0"/>
        </w:rPr>
        <w:t xml:space="preserve"> with average annual increases of 0.003°C at </w:t>
      </w:r>
      <w:r w:rsidDel="00000000" w:rsidR="00000000" w:rsidRPr="00000000">
        <w:rPr>
          <w:rFonts w:ascii="Times New Roman" w:cs="Times New Roman" w:eastAsia="Times New Roman" w:hAnsi="Times New Roman"/>
          <w:sz w:val="24"/>
          <w:szCs w:val="24"/>
          <w:rtl w:val="0"/>
        </w:rPr>
        <w:t xml:space="preserve">Aubach</w:t>
      </w:r>
      <w:r w:rsidDel="00000000" w:rsidR="00000000" w:rsidRPr="00000000">
        <w:rPr>
          <w:rFonts w:ascii="Times New Roman" w:cs="Times New Roman" w:eastAsia="Times New Roman" w:hAnsi="Times New Roman"/>
          <w:sz w:val="24"/>
          <w:szCs w:val="24"/>
          <w:rtl w:val="0"/>
        </w:rPr>
        <w:t xml:space="preserve"> (</w:t>
      </w:r>
      <w:del w:author="Laura Antao" w:id="163" w:date="2024-10-18T14:37:40Z">
        <w:r w:rsidDel="00000000" w:rsidR="00000000" w:rsidRPr="00000000">
          <w:rPr>
            <w:rFonts w:ascii="Times New Roman" w:cs="Times New Roman" w:eastAsia="Times New Roman" w:hAnsi="Times New Roman"/>
            <w:sz w:val="24"/>
            <w:szCs w:val="24"/>
            <w:rtl w:val="0"/>
          </w:rPr>
          <w:delText xml:space="preserve">est = 0.00031,</w:delText>
        </w:r>
      </w:del>
      <w:r w:rsidDel="00000000" w:rsidR="00000000" w:rsidRPr="00000000">
        <w:rPr>
          <w:rFonts w:ascii="Times New Roman" w:cs="Times New Roman" w:eastAsia="Times New Roman" w:hAnsi="Times New Roman"/>
          <w:sz w:val="24"/>
          <w:szCs w:val="24"/>
          <w:rtl w:val="0"/>
        </w:rPr>
        <w:t xml:space="preserve"> p = 0.15), 0.001°C at Bieber (</w:t>
      </w:r>
      <w:del w:author="Laura Antao" w:id="164" w:date="2024-10-18T14:37:44Z">
        <w:r w:rsidDel="00000000" w:rsidR="00000000" w:rsidRPr="00000000">
          <w:rPr>
            <w:rFonts w:ascii="Times New Roman" w:cs="Times New Roman" w:eastAsia="Times New Roman" w:hAnsi="Times New Roman"/>
            <w:sz w:val="24"/>
            <w:szCs w:val="24"/>
            <w:rtl w:val="0"/>
          </w:rPr>
          <w:delText xml:space="preserve">est = 0.00012, </w:delText>
        </w:r>
      </w:del>
      <w:r w:rsidDel="00000000" w:rsidR="00000000" w:rsidRPr="00000000">
        <w:rPr>
          <w:rFonts w:ascii="Times New Roman" w:cs="Times New Roman" w:eastAsia="Times New Roman" w:hAnsi="Times New Roman"/>
          <w:sz w:val="24"/>
          <w:szCs w:val="24"/>
          <w:rtl w:val="0"/>
        </w:rPr>
        <w:t xml:space="preserve">p = 0.42), 0.006°C at </w:t>
      </w:r>
      <w:r w:rsidDel="00000000" w:rsidR="00000000" w:rsidRPr="00000000">
        <w:rPr>
          <w:rFonts w:ascii="Times New Roman" w:cs="Times New Roman" w:eastAsia="Times New Roman" w:hAnsi="Times New Roman"/>
          <w:sz w:val="24"/>
          <w:szCs w:val="24"/>
          <w:rtl w:val="0"/>
        </w:rPr>
        <w:t xml:space="preserve">Kinzig O3 (</w:t>
      </w:r>
      <w:del w:author="Laura Antao" w:id="165" w:date="2024-10-18T14:37:50Z">
        <w:r w:rsidDel="00000000" w:rsidR="00000000" w:rsidRPr="00000000">
          <w:rPr>
            <w:rFonts w:ascii="Times New Roman" w:cs="Times New Roman" w:eastAsia="Times New Roman" w:hAnsi="Times New Roman"/>
            <w:sz w:val="24"/>
            <w:szCs w:val="24"/>
            <w:rtl w:val="0"/>
          </w:rPr>
          <w:delText xml:space="preserve">est = 0.00051</w:delText>
        </w:r>
      </w:del>
      <w:r w:rsidDel="00000000" w:rsidR="00000000" w:rsidRPr="00000000">
        <w:rPr>
          <w:rFonts w:ascii="Times New Roman" w:cs="Times New Roman" w:eastAsia="Times New Roman" w:hAnsi="Times New Roman"/>
          <w:sz w:val="24"/>
          <w:szCs w:val="24"/>
          <w:rtl w:val="0"/>
        </w:rPr>
        <w:t xml:space="preserve">, p = 0.03), </w:t>
      </w:r>
      <w:r w:rsidDel="00000000" w:rsidR="00000000" w:rsidRPr="00000000">
        <w:rPr>
          <w:rFonts w:ascii="Times New Roman" w:cs="Times New Roman" w:eastAsia="Times New Roman" w:hAnsi="Times New Roman"/>
          <w:sz w:val="24"/>
          <w:szCs w:val="24"/>
          <w:rtl w:val="0"/>
        </w:rPr>
        <w:t xml:space="preserve">and 0.003°C at Kinzig W1 (</w:t>
      </w:r>
      <w:del w:author="Laura Antao" w:id="166" w:date="2024-10-18T14:37:55Z">
        <w:r w:rsidDel="00000000" w:rsidR="00000000" w:rsidRPr="00000000">
          <w:rPr>
            <w:rFonts w:ascii="Times New Roman" w:cs="Times New Roman" w:eastAsia="Times New Roman" w:hAnsi="Times New Roman"/>
            <w:sz w:val="24"/>
            <w:szCs w:val="24"/>
            <w:rtl w:val="0"/>
          </w:rPr>
          <w:delText xml:space="preserve">est = 0.00024</w:delText>
        </w:r>
      </w:del>
      <w:r w:rsidDel="00000000" w:rsidR="00000000" w:rsidRPr="00000000">
        <w:rPr>
          <w:rFonts w:ascii="Times New Roman" w:cs="Times New Roman" w:eastAsia="Times New Roman" w:hAnsi="Times New Roman"/>
          <w:sz w:val="24"/>
          <w:szCs w:val="24"/>
          <w:rtl w:val="0"/>
        </w:rPr>
        <w:t xml:space="preserve">, p = 0.17)</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p w:rsidR="00000000" w:rsidDel="00000000" w:rsidP="00000000" w:rsidRDefault="00000000" w:rsidRPr="00000000" w14:paraId="000000A0">
      <w:pPr>
        <w:spacing w:after="240" w:befor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Intraspecific body size patterns</w:t>
      </w:r>
      <w:r w:rsidDel="00000000" w:rsidR="00000000" w:rsidRPr="00000000">
        <w:rPr>
          <w:rtl w:val="0"/>
        </w:rPr>
      </w:r>
    </w:p>
    <w:p w:rsidR="00000000" w:rsidDel="00000000" w:rsidP="00000000" w:rsidRDefault="00000000" w:rsidRPr="00000000" w14:paraId="000000A1">
      <w:pPr>
        <w:spacing w:after="240" w:before="240" w:lineRule="auto"/>
        <w:ind w:left="0" w:firstLine="0"/>
        <w:rPr>
          <w:rFonts w:ascii="Times New Roman" w:cs="Times New Roman" w:eastAsia="Times New Roman" w:hAnsi="Times New Roman"/>
          <w:sz w:val="24"/>
          <w:szCs w:val="24"/>
          <w:highlight w:val="red"/>
        </w:rPr>
      </w:pPr>
      <w:ins w:author="Laura Antao" w:id="167" w:date="2024-10-18T14:08:10Z">
        <w:r w:rsidDel="00000000" w:rsidR="00000000" w:rsidRPr="00000000">
          <w:rPr>
            <w:rFonts w:ascii="Times New Roman" w:cs="Times New Roman" w:eastAsia="Times New Roman" w:hAnsi="Times New Roman"/>
            <w:sz w:val="24"/>
            <w:szCs w:val="24"/>
            <w:rtl w:val="0"/>
          </w:rPr>
          <w:t xml:space="preserve">There was strong variation in changes in body size within species, including declining</w:t>
        </w:r>
      </w:ins>
      <w:del w:author="Laura Antao" w:id="167" w:date="2024-10-18T14:08:10Z">
        <w:r w:rsidDel="00000000" w:rsidR="00000000" w:rsidRPr="00000000">
          <w:rPr>
            <w:rFonts w:ascii="Times New Roman" w:cs="Times New Roman" w:eastAsia="Times New Roman" w:hAnsi="Times New Roman"/>
            <w:sz w:val="24"/>
            <w:szCs w:val="24"/>
            <w:rtl w:val="0"/>
          </w:rPr>
          <w:delText xml:space="preserve">Some species decreased in body size over time</w:delText>
        </w:r>
      </w:del>
      <w:ins w:author="Lucie Kuczynski" w:id="168" w:date="2024-09-30T23:43:42Z">
        <w:del w:author="Laura Antao" w:id="167" w:date="2024-10-18T14:08:10Z">
          <w:r w:rsidDel="00000000" w:rsidR="00000000" w:rsidRPr="00000000">
            <w:rPr>
              <w:rFonts w:ascii="Times New Roman" w:cs="Times New Roman" w:eastAsia="Times New Roman" w:hAnsi="Times New Roman"/>
              <w:sz w:val="24"/>
              <w:szCs w:val="24"/>
              <w:rtl w:val="0"/>
            </w:rPr>
            <w:delText xml:space="preserve"> </w:delText>
          </w:r>
        </w:del>
        <w:r w:rsidDel="00000000" w:rsidR="00000000" w:rsidRPr="00000000">
          <w:rPr>
            <w:rFonts w:ascii="Times New Roman" w:cs="Times New Roman" w:eastAsia="Times New Roman" w:hAnsi="Times New Roman"/>
            <w:sz w:val="24"/>
            <w:szCs w:val="24"/>
            <w:rtl w:val="0"/>
          </w:rPr>
          <w:t xml:space="preserve">(n = XXX)</w:t>
        </w:r>
      </w:ins>
      <w:r w:rsidDel="00000000" w:rsidR="00000000" w:rsidRPr="00000000">
        <w:rPr>
          <w:rFonts w:ascii="Times New Roman" w:cs="Times New Roman" w:eastAsia="Times New Roman" w:hAnsi="Times New Roman"/>
          <w:sz w:val="24"/>
          <w:szCs w:val="24"/>
          <w:rtl w:val="0"/>
        </w:rPr>
        <w:t xml:space="preserve">, </w:t>
      </w:r>
      <w:ins w:author="Laura Antao" w:id="169" w:date="2024-10-18T14:08:56Z">
        <w:r w:rsidDel="00000000" w:rsidR="00000000" w:rsidRPr="00000000">
          <w:rPr>
            <w:rFonts w:ascii="Times New Roman" w:cs="Times New Roman" w:eastAsia="Times New Roman" w:hAnsi="Times New Roman"/>
            <w:sz w:val="24"/>
            <w:szCs w:val="24"/>
            <w:rtl w:val="0"/>
          </w:rPr>
          <w:t xml:space="preserve">increasing (sps==) and stable trends over time</w:t>
        </w:r>
        <w:del w:author="Laura Antao" w:id="169" w:date="2024-10-18T14:08:56Z">
          <w:r w:rsidDel="00000000" w:rsidR="00000000" w:rsidRPr="00000000">
            <w:rPr>
              <w:rFonts w:ascii="Times New Roman" w:cs="Times New Roman" w:eastAsia="Times New Roman" w:hAnsi="Times New Roman"/>
              <w:sz w:val="24"/>
              <w:szCs w:val="24"/>
              <w:rtl w:val="0"/>
            </w:rPr>
            <w:delText xml:space="preserve"> </w:delText>
          </w:r>
        </w:del>
      </w:ins>
      <w:del w:author="Laura Antao" w:id="169" w:date="2024-10-18T14:08:56Z">
        <w:r w:rsidDel="00000000" w:rsidR="00000000" w:rsidRPr="00000000">
          <w:rPr>
            <w:rFonts w:ascii="Times New Roman" w:cs="Times New Roman" w:eastAsia="Times New Roman" w:hAnsi="Times New Roman"/>
            <w:sz w:val="24"/>
            <w:szCs w:val="24"/>
            <w:rtl w:val="0"/>
          </w:rPr>
          <w:delText xml:space="preserve">although changes were species-specific with some species exhibiting stable body sizes over time</w:delText>
        </w:r>
      </w:del>
      <w:r w:rsidDel="00000000" w:rsidR="00000000" w:rsidRPr="00000000">
        <w:rPr>
          <w:rFonts w:ascii="Times New Roman" w:cs="Times New Roman" w:eastAsia="Times New Roman" w:hAnsi="Times New Roman"/>
          <w:sz w:val="24"/>
          <w:szCs w:val="24"/>
          <w:rtl w:val="0"/>
        </w:rPr>
        <w:t xml:space="preserve"> </w:t>
      </w:r>
      <w:ins w:author="Lucie Kuczynski" w:id="170" w:date="2024-09-30T23:43:48Z">
        <w:r w:rsidDel="00000000" w:rsidR="00000000" w:rsidRPr="00000000">
          <w:rPr>
            <w:rFonts w:ascii="Times New Roman" w:cs="Times New Roman" w:eastAsia="Times New Roman" w:hAnsi="Times New Roman"/>
            <w:sz w:val="24"/>
            <w:szCs w:val="24"/>
            <w:rtl w:val="0"/>
          </w:rPr>
          <w:t xml:space="preserve">(n = XXX)</w:t>
        </w:r>
      </w:ins>
      <w:ins w:author="Laura Antao" w:id="171" w:date="2024-10-18T14:10:03Z">
        <w:r w:rsidDel="00000000" w:rsidR="00000000" w:rsidRPr="00000000">
          <w:rPr>
            <w:rFonts w:ascii="Times New Roman" w:cs="Times New Roman" w:eastAsia="Times New Roman" w:hAnsi="Times New Roman"/>
            <w:sz w:val="24"/>
            <w:szCs w:val="24"/>
            <w:rtl w:val="0"/>
          </w:rPr>
          <w:t xml:space="preserve"> (Fig. 2, Table xx)</w:t>
        </w:r>
      </w:ins>
      <w:ins w:author="Lucie Kuczynski" w:id="170" w:date="2024-09-30T23:43:48Z">
        <w:del w:author="Laura Antao" w:id="171" w:date="2024-10-18T14:10:03Z">
          <w:r w:rsidDel="00000000" w:rsidR="00000000" w:rsidRPr="00000000">
            <w:rPr>
              <w:rFonts w:ascii="Times New Roman" w:cs="Times New Roman" w:eastAsia="Times New Roman" w:hAnsi="Times New Roman"/>
              <w:sz w:val="24"/>
              <w:szCs w:val="24"/>
              <w:rtl w:val="0"/>
            </w:rPr>
            <w:delText xml:space="preserve"> </w:delText>
          </w:r>
        </w:del>
      </w:ins>
      <w:del w:author="Laura Antao" w:id="171" w:date="2024-10-18T14:10:03Z">
        <w:r w:rsidDel="00000000" w:rsidR="00000000" w:rsidRPr="00000000">
          <w:rPr>
            <w:rFonts w:ascii="Times New Roman" w:cs="Times New Roman" w:eastAsia="Times New Roman" w:hAnsi="Times New Roman"/>
            <w:sz w:val="24"/>
            <w:szCs w:val="24"/>
            <w:rtl w:val="0"/>
          </w:rPr>
          <w:delText xml:space="preserve">and one species increased</w:delText>
        </w:r>
      </w:del>
      <w:r w:rsidDel="00000000" w:rsidR="00000000" w:rsidRPr="00000000">
        <w:rPr>
          <w:rFonts w:ascii="Times New Roman" w:cs="Times New Roman" w:eastAsia="Times New Roman" w:hAnsi="Times New Roman"/>
          <w:sz w:val="24"/>
          <w:szCs w:val="24"/>
          <w:rtl w:val="0"/>
        </w:rPr>
        <w:t xml:space="preserve">. </w:t>
      </w:r>
      <w:ins w:author="Laura Antao" w:id="172" w:date="2024-10-18T14:10:37Z">
        <w:r w:rsidDel="00000000" w:rsidR="00000000" w:rsidRPr="00000000">
          <w:rPr>
            <w:rFonts w:ascii="Times New Roman" w:cs="Times New Roman" w:eastAsia="Times New Roman" w:hAnsi="Times New Roman"/>
            <w:sz w:val="24"/>
            <w:szCs w:val="24"/>
            <w:rtl w:val="0"/>
          </w:rPr>
          <w:t xml:space="preserve">Specifically</w:t>
        </w:r>
      </w:ins>
      <w:del w:author="Laura Antao" w:id="172" w:date="2024-10-18T14:10:37Z">
        <w:r w:rsidDel="00000000" w:rsidR="00000000" w:rsidRPr="00000000">
          <w:rPr>
            <w:rFonts w:ascii="Times New Roman" w:cs="Times New Roman" w:eastAsia="Times New Roman" w:hAnsi="Times New Roman"/>
            <w:sz w:val="24"/>
            <w:szCs w:val="24"/>
            <w:rtl w:val="0"/>
          </w:rPr>
          <w:delText xml:space="preserve">After accounting for the day of year of sampling and intraspecific densities</w:delText>
        </w:r>
      </w:del>
      <w:r w:rsidDel="00000000" w:rsidR="00000000" w:rsidRPr="00000000">
        <w:rPr>
          <w:rFonts w:ascii="Times New Roman" w:cs="Times New Roman" w:eastAsia="Times New Roman" w:hAnsi="Times New Roman"/>
          <w:sz w:val="24"/>
          <w:szCs w:val="24"/>
          <w:rtl w:val="0"/>
        </w:rPr>
        <w:t xml:space="preserve">, the two Ephemeroptera, </w:t>
      </w:r>
      <w:r w:rsidDel="00000000" w:rsidR="00000000" w:rsidRPr="00000000">
        <w:rPr>
          <w:rFonts w:ascii="Times New Roman" w:cs="Times New Roman" w:eastAsia="Times New Roman" w:hAnsi="Times New Roman"/>
          <w:i w:val="1"/>
          <w:sz w:val="24"/>
          <w:szCs w:val="24"/>
          <w:rtl w:val="0"/>
        </w:rPr>
        <w:t xml:space="preserve">B. rhodani</w:t>
      </w:r>
      <w:r w:rsidDel="00000000" w:rsidR="00000000" w:rsidRPr="00000000">
        <w:rPr>
          <w:rFonts w:ascii="Times New Roman" w:cs="Times New Roman" w:eastAsia="Times New Roman" w:hAnsi="Times New Roman"/>
          <w:sz w:val="24"/>
          <w:szCs w:val="24"/>
          <w:rtl w:val="0"/>
        </w:rPr>
        <w:t xml:space="preserve"> and </w:t>
      </w:r>
      <w:r w:rsidDel="00000000" w:rsidR="00000000" w:rsidRPr="00000000">
        <w:rPr>
          <w:rFonts w:ascii="Times New Roman" w:cs="Times New Roman" w:eastAsia="Times New Roman" w:hAnsi="Times New Roman"/>
          <w:i w:val="1"/>
          <w:sz w:val="24"/>
          <w:szCs w:val="24"/>
          <w:rtl w:val="0"/>
        </w:rPr>
        <w:t xml:space="preserve">E. danica</w:t>
      </w:r>
      <w:r w:rsidDel="00000000" w:rsidR="00000000" w:rsidRPr="00000000">
        <w:rPr>
          <w:rFonts w:ascii="Times New Roman" w:cs="Times New Roman" w:eastAsia="Times New Roman" w:hAnsi="Times New Roman"/>
          <w:sz w:val="24"/>
          <w:szCs w:val="24"/>
          <w:rtl w:val="0"/>
        </w:rPr>
        <w:t xml:space="preserve">, decreased in both body length and head width over time, while the </w:t>
      </w:r>
      <w:commentRangeStart w:id="81"/>
      <w:r w:rsidDel="00000000" w:rsidR="00000000" w:rsidRPr="00000000">
        <w:rPr>
          <w:rFonts w:ascii="Times New Roman" w:cs="Times New Roman" w:eastAsia="Times New Roman" w:hAnsi="Times New Roman"/>
          <w:sz w:val="24"/>
          <w:szCs w:val="24"/>
          <w:rtl w:val="0"/>
        </w:rPr>
        <w:t xml:space="preserve">amphipod</w:t>
      </w:r>
      <w:r w:rsidDel="00000000" w:rsidR="00000000" w:rsidRPr="00000000">
        <w:rPr>
          <w:rFonts w:ascii="Times New Roman" w:cs="Times New Roman" w:eastAsia="Times New Roman" w:hAnsi="Times New Roman"/>
          <w:i w:val="1"/>
          <w:sz w:val="24"/>
          <w:szCs w:val="24"/>
          <w:rtl w:val="0"/>
        </w:rPr>
        <w:t xml:space="preserve"> </w:t>
      </w:r>
      <w:commentRangeEnd w:id="81"/>
      <w:r w:rsidDel="00000000" w:rsidR="00000000" w:rsidRPr="00000000">
        <w:commentReference w:id="81"/>
      </w:r>
      <w:r w:rsidDel="00000000" w:rsidR="00000000" w:rsidRPr="00000000">
        <w:rPr>
          <w:rFonts w:ascii="Times New Roman" w:cs="Times New Roman" w:eastAsia="Times New Roman" w:hAnsi="Times New Roman"/>
          <w:i w:val="1"/>
          <w:sz w:val="24"/>
          <w:szCs w:val="24"/>
          <w:rtl w:val="0"/>
        </w:rPr>
        <w:t xml:space="preserve">G. roeselii</w:t>
      </w:r>
      <w:r w:rsidDel="00000000" w:rsidR="00000000" w:rsidRPr="00000000">
        <w:rPr>
          <w:rFonts w:ascii="Times New Roman" w:cs="Times New Roman" w:eastAsia="Times New Roman" w:hAnsi="Times New Roman"/>
          <w:sz w:val="24"/>
          <w:szCs w:val="24"/>
          <w:rtl w:val="0"/>
        </w:rPr>
        <w:t xml:space="preserve"> decreased in body length (</w:t>
      </w:r>
      <w:del w:author="Laura Antao" w:id="173" w:date="2024-10-18T14:10:57Z">
        <w:r w:rsidDel="00000000" w:rsidR="00000000" w:rsidRPr="00000000">
          <w:rPr>
            <w:rFonts w:ascii="Times New Roman" w:cs="Times New Roman" w:eastAsia="Times New Roman" w:hAnsi="Times New Roman"/>
            <w:sz w:val="24"/>
            <w:szCs w:val="24"/>
            <w:rtl w:val="0"/>
          </w:rPr>
          <w:delText xml:space="preserve">head width of </w:delText>
        </w:r>
        <w:r w:rsidDel="00000000" w:rsidR="00000000" w:rsidRPr="00000000">
          <w:rPr>
            <w:rFonts w:ascii="Times New Roman" w:cs="Times New Roman" w:eastAsia="Times New Roman" w:hAnsi="Times New Roman"/>
            <w:i w:val="1"/>
            <w:sz w:val="24"/>
            <w:szCs w:val="24"/>
            <w:rtl w:val="0"/>
          </w:rPr>
          <w:delText xml:space="preserve">G. roeselii</w:delText>
        </w:r>
        <w:r w:rsidDel="00000000" w:rsidR="00000000" w:rsidRPr="00000000">
          <w:rPr>
            <w:rFonts w:ascii="Times New Roman" w:cs="Times New Roman" w:eastAsia="Times New Roman" w:hAnsi="Times New Roman"/>
            <w:sz w:val="24"/>
            <w:szCs w:val="24"/>
            <w:rtl w:val="0"/>
          </w:rPr>
          <w:delText xml:space="preserve"> was not measured; </w:delText>
        </w:r>
      </w:del>
      <w:r w:rsidDel="00000000" w:rsidR="00000000" w:rsidRPr="00000000">
        <w:rPr>
          <w:rFonts w:ascii="Times New Roman" w:cs="Times New Roman" w:eastAsia="Times New Roman" w:hAnsi="Times New Roman"/>
          <w:sz w:val="24"/>
          <w:szCs w:val="24"/>
          <w:rtl w:val="0"/>
        </w:rPr>
        <w:t xml:space="preserve">Fig. 2 &amp; S1, Tables S1 &amp; S2). </w:t>
      </w:r>
      <w:del w:author="Laura Antao" w:id="174" w:date="2024-10-18T14:11:23Z">
        <w:r w:rsidDel="00000000" w:rsidR="00000000" w:rsidRPr="00000000">
          <w:rPr>
            <w:rFonts w:ascii="Times New Roman" w:cs="Times New Roman" w:eastAsia="Times New Roman" w:hAnsi="Times New Roman"/>
            <w:sz w:val="24"/>
            <w:szCs w:val="24"/>
            <w:rtl w:val="0"/>
          </w:rPr>
          <w:delText xml:space="preserve">Four species: t</w:delText>
        </w:r>
      </w:del>
      <w:ins w:author="Laura Antao" w:id="174" w:date="2024-10-18T14:11:23Z">
        <w:r w:rsidDel="00000000" w:rsidR="00000000" w:rsidRPr="00000000">
          <w:rPr>
            <w:rFonts w:ascii="Times New Roman" w:cs="Times New Roman" w:eastAsia="Times New Roman" w:hAnsi="Times New Roman"/>
            <w:sz w:val="24"/>
            <w:szCs w:val="24"/>
            <w:rtl w:val="0"/>
          </w:rPr>
          <w:t xml:space="preserve">T</w:t>
        </w:r>
      </w:ins>
      <w:r w:rsidDel="00000000" w:rsidR="00000000" w:rsidRPr="00000000">
        <w:rPr>
          <w:rFonts w:ascii="Times New Roman" w:cs="Times New Roman" w:eastAsia="Times New Roman" w:hAnsi="Times New Roman"/>
          <w:sz w:val="24"/>
          <w:szCs w:val="24"/>
          <w:rtl w:val="0"/>
        </w:rPr>
        <w:t xml:space="preserve">he limpet </w:t>
      </w:r>
      <w:r w:rsidDel="00000000" w:rsidR="00000000" w:rsidRPr="00000000">
        <w:rPr>
          <w:rFonts w:ascii="Times New Roman" w:cs="Times New Roman" w:eastAsia="Times New Roman" w:hAnsi="Times New Roman"/>
          <w:i w:val="1"/>
          <w:sz w:val="24"/>
          <w:szCs w:val="24"/>
          <w:rtl w:val="0"/>
        </w:rPr>
        <w:t xml:space="preserve">A. fluviatilis</w:t>
      </w:r>
      <w:r w:rsidDel="00000000" w:rsidR="00000000" w:rsidRPr="00000000">
        <w:rPr>
          <w:rFonts w:ascii="Times New Roman" w:cs="Times New Roman" w:eastAsia="Times New Roman" w:hAnsi="Times New Roman"/>
          <w:sz w:val="24"/>
          <w:szCs w:val="24"/>
          <w:rtl w:val="0"/>
        </w:rPr>
        <w:t xml:space="preserve">,  the hemipteran </w:t>
      </w:r>
      <w:r w:rsidDel="00000000" w:rsidR="00000000" w:rsidRPr="00000000">
        <w:rPr>
          <w:rFonts w:ascii="Times New Roman" w:cs="Times New Roman" w:eastAsia="Times New Roman" w:hAnsi="Times New Roman"/>
          <w:i w:val="1"/>
          <w:sz w:val="24"/>
          <w:szCs w:val="24"/>
          <w:rtl w:val="0"/>
        </w:rPr>
        <w:t xml:space="preserve">A. aestivalis</w:t>
      </w:r>
      <w:r w:rsidDel="00000000" w:rsidR="00000000" w:rsidRPr="00000000">
        <w:rPr>
          <w:rFonts w:ascii="Times New Roman" w:cs="Times New Roman" w:eastAsia="Times New Roman" w:hAnsi="Times New Roman"/>
          <w:i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the worm, </w:t>
      </w:r>
      <w:r w:rsidDel="00000000" w:rsidR="00000000" w:rsidRPr="00000000">
        <w:rPr>
          <w:rFonts w:ascii="Times New Roman" w:cs="Times New Roman" w:eastAsia="Times New Roman" w:hAnsi="Times New Roman"/>
          <w:i w:val="1"/>
          <w:sz w:val="24"/>
          <w:szCs w:val="24"/>
          <w:rtl w:val="0"/>
        </w:rPr>
        <w:t xml:space="preserve">E. tetraedra</w:t>
      </w:r>
      <w:r w:rsidDel="00000000" w:rsidR="00000000" w:rsidRPr="00000000">
        <w:rPr>
          <w:rFonts w:ascii="Times New Roman" w:cs="Times New Roman" w:eastAsia="Times New Roman" w:hAnsi="Times New Roman"/>
          <w:sz w:val="24"/>
          <w:szCs w:val="24"/>
          <w:rtl w:val="0"/>
        </w:rPr>
        <w:t xml:space="preserve">, and the trichopteran </w:t>
      </w:r>
      <w:r w:rsidDel="00000000" w:rsidR="00000000" w:rsidRPr="00000000">
        <w:rPr>
          <w:rFonts w:ascii="Times New Roman" w:cs="Times New Roman" w:eastAsia="Times New Roman" w:hAnsi="Times New Roman"/>
          <w:i w:val="1"/>
          <w:sz w:val="24"/>
          <w:szCs w:val="24"/>
          <w:rtl w:val="0"/>
        </w:rPr>
        <w:t xml:space="preserve">H. siltalai</w:t>
      </w:r>
      <w:r w:rsidDel="00000000" w:rsidR="00000000" w:rsidRPr="00000000">
        <w:rPr>
          <w:rFonts w:ascii="Times New Roman" w:cs="Times New Roman" w:eastAsia="Times New Roman" w:hAnsi="Times New Roman"/>
          <w:sz w:val="24"/>
          <w:szCs w:val="24"/>
          <w:rtl w:val="0"/>
        </w:rPr>
        <w:t xml:space="preserve">, did not vary in body size over time on any measured body component</w:t>
      </w:r>
      <w:ins w:author="Laura Antao" w:id="175" w:date="2024-10-18T14:11:46Z">
        <w:r w:rsidDel="00000000" w:rsidR="00000000" w:rsidRPr="00000000">
          <w:rPr>
            <w:rFonts w:ascii="Times New Roman" w:cs="Times New Roman" w:eastAsia="Times New Roman" w:hAnsi="Times New Roman"/>
            <w:sz w:val="24"/>
            <w:szCs w:val="24"/>
            <w:rtl w:val="0"/>
          </w:rPr>
          <w:t xml:space="preserve">, while</w:t>
        </w:r>
      </w:ins>
      <w:del w:author="Laura Antao" w:id="175" w:date="2024-10-18T14:11:46Z">
        <w:r w:rsidDel="00000000" w:rsidR="00000000" w:rsidRPr="00000000">
          <w:rPr>
            <w:rFonts w:ascii="Times New Roman" w:cs="Times New Roman" w:eastAsia="Times New Roman" w:hAnsi="Times New Roman"/>
            <w:sz w:val="24"/>
            <w:szCs w:val="24"/>
            <w:rtl w:val="0"/>
          </w:rPr>
          <w:delText xml:space="preserve"> (Fig. 2, Table S1). T</w:delText>
        </w:r>
      </w:del>
      <w:ins w:author="Laura Antao" w:id="175" w:date="2024-10-18T14:11:46Z">
        <w:r w:rsidDel="00000000" w:rsidR="00000000" w:rsidRPr="00000000">
          <w:rPr>
            <w:rFonts w:ascii="Times New Roman" w:cs="Times New Roman" w:eastAsia="Times New Roman" w:hAnsi="Times New Roman"/>
            <w:sz w:val="24"/>
            <w:szCs w:val="24"/>
            <w:rtl w:val="0"/>
          </w:rPr>
          <w:t xml:space="preserve"> t</w:t>
        </w:r>
      </w:ins>
      <w:r w:rsidDel="00000000" w:rsidR="00000000" w:rsidRPr="00000000">
        <w:rPr>
          <w:rFonts w:ascii="Times New Roman" w:cs="Times New Roman" w:eastAsia="Times New Roman" w:hAnsi="Times New Roman"/>
          <w:sz w:val="24"/>
          <w:szCs w:val="24"/>
          <w:rtl w:val="0"/>
        </w:rPr>
        <w:t xml:space="preserve">he midge </w:t>
      </w:r>
      <w:r w:rsidDel="00000000" w:rsidR="00000000" w:rsidRPr="00000000">
        <w:rPr>
          <w:rFonts w:ascii="Times New Roman" w:cs="Times New Roman" w:eastAsia="Times New Roman" w:hAnsi="Times New Roman"/>
          <w:i w:val="1"/>
          <w:sz w:val="24"/>
          <w:szCs w:val="24"/>
          <w:rtl w:val="0"/>
        </w:rPr>
        <w:t xml:space="preserve">P. olivacea</w:t>
      </w:r>
      <w:del w:author="Laura Antao" w:id="176" w:date="2024-10-18T14:11:53Z">
        <w:r w:rsidDel="00000000" w:rsidR="00000000" w:rsidRPr="00000000">
          <w:rPr>
            <w:rFonts w:ascii="Times New Roman" w:cs="Times New Roman" w:eastAsia="Times New Roman" w:hAnsi="Times New Roman"/>
            <w:sz w:val="24"/>
            <w:szCs w:val="24"/>
            <w:rtl w:val="0"/>
          </w:rPr>
          <w:delText xml:space="preserve">,</w:delText>
        </w:r>
      </w:del>
      <w:r w:rsidDel="00000000" w:rsidR="00000000" w:rsidRPr="00000000">
        <w:rPr>
          <w:rFonts w:ascii="Times New Roman" w:cs="Times New Roman" w:eastAsia="Times New Roman" w:hAnsi="Times New Roman"/>
          <w:sz w:val="24"/>
          <w:szCs w:val="24"/>
          <w:rtl w:val="0"/>
        </w:rPr>
        <w:t xml:space="preserve"> increased over time in both body and head length (Fig. 2</w:t>
      </w:r>
      <w:del w:author="Laura Antao" w:id="177" w:date="2024-10-18T14:12:02Z">
        <w:r w:rsidDel="00000000" w:rsidR="00000000" w:rsidRPr="00000000">
          <w:rPr>
            <w:rFonts w:ascii="Times New Roman" w:cs="Times New Roman" w:eastAsia="Times New Roman" w:hAnsi="Times New Roman"/>
            <w:sz w:val="24"/>
            <w:szCs w:val="24"/>
            <w:rtl w:val="0"/>
          </w:rPr>
          <w:delText xml:space="preserve">i</w:delText>
        </w:r>
      </w:del>
      <w:r w:rsidDel="00000000" w:rsidR="00000000" w:rsidRPr="00000000">
        <w:rPr>
          <w:rFonts w:ascii="Times New Roman" w:cs="Times New Roman" w:eastAsia="Times New Roman" w:hAnsi="Times New Roman"/>
          <w:sz w:val="24"/>
          <w:szCs w:val="24"/>
          <w:rtl w:val="0"/>
        </w:rPr>
        <w:t xml:space="preserve">, Table S1 &amp; S2).</w:t>
      </w:r>
      <w:r w:rsidDel="00000000" w:rsidR="00000000" w:rsidRPr="00000000">
        <w:rPr>
          <w:rtl w:val="0"/>
        </w:rPr>
      </w:r>
    </w:p>
    <w:p w:rsidR="00000000" w:rsidDel="00000000" w:rsidP="00000000" w:rsidRDefault="00000000" w:rsidRPr="00000000" w14:paraId="000000A2">
      <w:pPr>
        <w:spacing w:after="240" w:befor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540910" cy="4548188"/>
            <wp:effectExtent b="0" l="0" r="0" t="0"/>
            <wp:docPr id="4" name="image10.png"/>
            <a:graphic>
              <a:graphicData uri="http://schemas.openxmlformats.org/drawingml/2006/picture">
                <pic:pic>
                  <pic:nvPicPr>
                    <pic:cNvPr id="0" name="image10.png"/>
                    <pic:cNvPicPr preferRelativeResize="0"/>
                  </pic:nvPicPr>
                  <pic:blipFill>
                    <a:blip r:embed="rId10"/>
                    <a:srcRect b="0" l="0" r="0" t="0"/>
                    <a:stretch>
                      <a:fillRect/>
                    </a:stretch>
                  </pic:blipFill>
                  <pic:spPr>
                    <a:xfrm>
                      <a:off x="0" y="0"/>
                      <a:ext cx="4540910" cy="4548188"/>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spacing w:after="240" w:before="240" w:lineRule="auto"/>
        <w:ind w:left="0" w:firstLine="0"/>
        <w:rPr>
          <w:rFonts w:ascii="Times New Roman" w:cs="Times New Roman" w:eastAsia="Times New Roman" w:hAnsi="Times New Roman"/>
          <w:sz w:val="24"/>
          <w:szCs w:val="24"/>
        </w:rPr>
      </w:pPr>
      <w:commentRangeStart w:id="82"/>
      <w:r w:rsidDel="00000000" w:rsidR="00000000" w:rsidRPr="00000000">
        <w:rPr>
          <w:rFonts w:ascii="Times New Roman" w:cs="Times New Roman" w:eastAsia="Times New Roman" w:hAnsi="Times New Roman"/>
          <w:b w:val="1"/>
          <w:sz w:val="24"/>
          <w:szCs w:val="24"/>
          <w:rtl w:val="0"/>
        </w:rPr>
        <w:t xml:space="preserve">Figure </w:t>
      </w:r>
      <w:r w:rsidDel="00000000" w:rsidR="00000000" w:rsidRPr="00000000">
        <w:rPr>
          <w:rFonts w:ascii="Times New Roman" w:cs="Times New Roman" w:eastAsia="Times New Roman" w:hAnsi="Times New Roman"/>
          <w:b w:val="1"/>
          <w:sz w:val="24"/>
          <w:szCs w:val="24"/>
          <w:rtl w:val="0"/>
        </w:rPr>
        <w:t xml:space="preserve">2</w:t>
      </w:r>
      <w:r w:rsidDel="00000000" w:rsidR="00000000" w:rsidRPr="00000000">
        <w:rPr>
          <w:rFonts w:ascii="Times New Roman" w:cs="Times New Roman" w:eastAsia="Times New Roman" w:hAnsi="Times New Roman"/>
          <w:b w:val="1"/>
          <w:sz w:val="24"/>
          <w:szCs w:val="24"/>
          <w:rtl w:val="0"/>
        </w:rPr>
        <w:t xml:space="preserve">.</w:t>
      </w:r>
      <w:commentRangeEnd w:id="82"/>
      <w:r w:rsidDel="00000000" w:rsidR="00000000" w:rsidRPr="00000000">
        <w:commentReference w:id="82"/>
      </w:r>
      <w:r w:rsidDel="00000000" w:rsidR="00000000" w:rsidRPr="00000000">
        <w:rPr>
          <w:rFonts w:ascii="Times New Roman" w:cs="Times New Roman" w:eastAsia="Times New Roman" w:hAnsi="Times New Roman"/>
          <w:sz w:val="24"/>
          <w:szCs w:val="24"/>
          <w:rtl w:val="0"/>
        </w:rPr>
        <w:t xml:space="preserve"> </w:t>
      </w:r>
      <w:commentRangeStart w:id="83"/>
      <w:r w:rsidDel="00000000" w:rsidR="00000000" w:rsidRPr="00000000">
        <w:rPr>
          <w:rFonts w:ascii="Times New Roman" w:cs="Times New Roman" w:eastAsia="Times New Roman" w:hAnsi="Times New Roman"/>
          <w:sz w:val="24"/>
          <w:szCs w:val="24"/>
          <w:rtl w:val="0"/>
        </w:rPr>
        <w:t xml:space="preserve">Changes </w:t>
      </w:r>
      <w:commentRangeEnd w:id="83"/>
      <w:r w:rsidDel="00000000" w:rsidR="00000000" w:rsidRPr="00000000">
        <w:commentReference w:id="83"/>
      </w:r>
      <w:r w:rsidDel="00000000" w:rsidR="00000000" w:rsidRPr="00000000">
        <w:rPr>
          <w:rFonts w:ascii="Times New Roman" w:cs="Times New Roman" w:eastAsia="Times New Roman" w:hAnsi="Times New Roman"/>
          <w:sz w:val="24"/>
          <w:szCs w:val="24"/>
          <w:rtl w:val="0"/>
        </w:rPr>
        <w:t xml:space="preserve">in intraspecific body length over time and in the four study sites for nine </w:t>
      </w:r>
      <w:commentRangeStart w:id="84"/>
      <w:r w:rsidDel="00000000" w:rsidR="00000000" w:rsidRPr="00000000">
        <w:rPr>
          <w:rFonts w:ascii="Times New Roman" w:cs="Times New Roman" w:eastAsia="Times New Roman" w:hAnsi="Times New Roman"/>
          <w:sz w:val="24"/>
          <w:szCs w:val="24"/>
          <w:rtl w:val="0"/>
        </w:rPr>
        <w:t xml:space="preserve">freshwater aquatic</w:t>
      </w:r>
      <w:commentRangeEnd w:id="84"/>
      <w:r w:rsidDel="00000000" w:rsidR="00000000" w:rsidRPr="00000000">
        <w:commentReference w:id="84"/>
      </w:r>
      <w:r w:rsidDel="00000000" w:rsidR="00000000" w:rsidRPr="00000000">
        <w:rPr>
          <w:rFonts w:ascii="Times New Roman" w:cs="Times New Roman" w:eastAsia="Times New Roman" w:hAnsi="Times New Roman"/>
          <w:sz w:val="24"/>
          <w:szCs w:val="24"/>
          <w:rtl w:val="0"/>
        </w:rPr>
        <w:t xml:space="preserve"> macroinvertebrate species: </w:t>
      </w:r>
      <w:r w:rsidDel="00000000" w:rsidR="00000000" w:rsidRPr="00000000">
        <w:rPr>
          <w:rFonts w:ascii="Times New Roman" w:cs="Times New Roman" w:eastAsia="Times New Roman" w:hAnsi="Times New Roman"/>
          <w:i w:val="1"/>
          <w:sz w:val="24"/>
          <w:szCs w:val="24"/>
          <w:rtl w:val="0"/>
        </w:rPr>
        <w:t xml:space="preserve">Aphelocheirus aestivalis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a), </w:t>
      </w:r>
      <w:r w:rsidDel="00000000" w:rsidR="00000000" w:rsidRPr="00000000">
        <w:rPr>
          <w:rFonts w:ascii="Times New Roman" w:cs="Times New Roman" w:eastAsia="Times New Roman" w:hAnsi="Times New Roman"/>
          <w:i w:val="1"/>
          <w:sz w:val="24"/>
          <w:szCs w:val="24"/>
          <w:rtl w:val="0"/>
        </w:rPr>
        <w:t xml:space="preserve">Ancylus fluviatilis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b), </w:t>
      </w:r>
      <w:r w:rsidDel="00000000" w:rsidR="00000000" w:rsidRPr="00000000">
        <w:rPr>
          <w:rFonts w:ascii="Times New Roman" w:cs="Times New Roman" w:eastAsia="Times New Roman" w:hAnsi="Times New Roman"/>
          <w:i w:val="1"/>
          <w:sz w:val="24"/>
          <w:szCs w:val="24"/>
          <w:rtl w:val="0"/>
        </w:rPr>
        <w:t xml:space="preserve">Baetis rhodani </w:t>
      </w:r>
      <w:r w:rsidDel="00000000" w:rsidR="00000000" w:rsidRPr="00000000">
        <w:rPr>
          <w:rFonts w:ascii="Times New Roman" w:cs="Times New Roman" w:eastAsia="Times New Roman" w:hAnsi="Times New Roman"/>
          <w:sz w:val="24"/>
          <w:szCs w:val="24"/>
          <w:rtl w:val="0"/>
        </w:rPr>
        <w:t xml:space="preserve">(c),</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Eiseniella tetraeda</w:t>
      </w:r>
      <w:r w:rsidDel="00000000" w:rsidR="00000000" w:rsidRPr="00000000">
        <w:rPr>
          <w:rFonts w:ascii="Times New Roman" w:cs="Times New Roman" w:eastAsia="Times New Roman" w:hAnsi="Times New Roman"/>
          <w:sz w:val="24"/>
          <w:szCs w:val="24"/>
          <w:rtl w:val="0"/>
        </w:rPr>
        <w:t xml:space="preserve"> (d), </w:t>
      </w:r>
      <w:r w:rsidDel="00000000" w:rsidR="00000000" w:rsidRPr="00000000">
        <w:rPr>
          <w:rFonts w:ascii="Times New Roman" w:cs="Times New Roman" w:eastAsia="Times New Roman" w:hAnsi="Times New Roman"/>
          <w:i w:val="1"/>
          <w:sz w:val="24"/>
          <w:szCs w:val="24"/>
          <w:rtl w:val="0"/>
        </w:rPr>
        <w:t xml:space="preserve">Ephemera danica</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e), </w:t>
      </w:r>
      <w:r w:rsidDel="00000000" w:rsidR="00000000" w:rsidRPr="00000000">
        <w:rPr>
          <w:rFonts w:ascii="Times New Roman" w:cs="Times New Roman" w:eastAsia="Times New Roman" w:hAnsi="Times New Roman"/>
          <w:i w:val="1"/>
          <w:sz w:val="24"/>
          <w:szCs w:val="24"/>
          <w:rtl w:val="0"/>
        </w:rPr>
        <w:t xml:space="preserve">Gammarus roeselii</w:t>
      </w:r>
      <w:r w:rsidDel="00000000" w:rsidR="00000000" w:rsidRPr="00000000">
        <w:rPr>
          <w:rFonts w:ascii="Times New Roman" w:cs="Times New Roman" w:eastAsia="Times New Roman" w:hAnsi="Times New Roman"/>
          <w:sz w:val="24"/>
          <w:szCs w:val="24"/>
          <w:rtl w:val="0"/>
        </w:rPr>
        <w:t xml:space="preserve"> (f), </w:t>
      </w:r>
      <w:r w:rsidDel="00000000" w:rsidR="00000000" w:rsidRPr="00000000">
        <w:rPr>
          <w:rFonts w:ascii="Times New Roman" w:cs="Times New Roman" w:eastAsia="Times New Roman" w:hAnsi="Times New Roman"/>
          <w:i w:val="1"/>
          <w:sz w:val="24"/>
          <w:szCs w:val="24"/>
          <w:rtl w:val="0"/>
        </w:rPr>
        <w:t xml:space="preserve">Hydropsyche siltalai</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g), </w:t>
      </w:r>
      <w:r w:rsidDel="00000000" w:rsidR="00000000" w:rsidRPr="00000000">
        <w:rPr>
          <w:rFonts w:ascii="Times New Roman" w:cs="Times New Roman" w:eastAsia="Times New Roman" w:hAnsi="Times New Roman"/>
          <w:i w:val="1"/>
          <w:sz w:val="24"/>
          <w:szCs w:val="24"/>
          <w:rtl w:val="0"/>
        </w:rPr>
        <w:t xml:space="preserve">Orectochilus villosus </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h), and </w:t>
      </w:r>
      <w:r w:rsidDel="00000000" w:rsidR="00000000" w:rsidRPr="00000000">
        <w:rPr>
          <w:rFonts w:ascii="Times New Roman" w:cs="Times New Roman" w:eastAsia="Times New Roman" w:hAnsi="Times New Roman"/>
          <w:i w:val="1"/>
          <w:sz w:val="24"/>
          <w:szCs w:val="24"/>
          <w:rtl w:val="0"/>
        </w:rPr>
        <w:t xml:space="preserve">Prodiamesa olivacea</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i).</w:t>
      </w:r>
    </w:p>
    <w:p w:rsidR="00000000" w:rsidDel="00000000" w:rsidP="00000000" w:rsidRDefault="00000000" w:rsidRPr="00000000" w14:paraId="000000A4">
      <w:pPr>
        <w:spacing w:after="240" w:before="240" w:lineRule="auto"/>
        <w:ind w:firstLine="720"/>
        <w:rPr>
          <w:rFonts w:ascii="Times New Roman" w:cs="Times New Roman" w:eastAsia="Times New Roman" w:hAnsi="Times New Roman"/>
          <w:sz w:val="24"/>
          <w:szCs w:val="24"/>
        </w:rPr>
      </w:pPr>
      <w:ins w:author="Laura Antao" w:id="178" w:date="2024-10-18T14:12:36Z">
        <w:r w:rsidDel="00000000" w:rsidR="00000000" w:rsidRPr="00000000">
          <w:rPr>
            <w:rFonts w:ascii="Times New Roman" w:cs="Times New Roman" w:eastAsia="Times New Roman" w:hAnsi="Times New Roman"/>
            <w:sz w:val="24"/>
            <w:szCs w:val="24"/>
            <w:rtl w:val="0"/>
          </w:rPr>
          <w:t xml:space="preserve">For all species, </w:t>
        </w:r>
      </w:ins>
      <w:del w:author="Laura Antao" w:id="178" w:date="2024-10-18T14:12:36Z">
        <w:r w:rsidDel="00000000" w:rsidR="00000000" w:rsidRPr="00000000">
          <w:rPr>
            <w:rFonts w:ascii="Times New Roman" w:cs="Times New Roman" w:eastAsia="Times New Roman" w:hAnsi="Times New Roman"/>
            <w:sz w:val="24"/>
            <w:szCs w:val="24"/>
            <w:rtl w:val="0"/>
          </w:rPr>
          <w:delText xml:space="preserve">C</w:delText>
        </w:r>
      </w:del>
      <w:ins w:author="Laura Antao" w:id="178" w:date="2024-10-18T14:12:36Z">
        <w:r w:rsidDel="00000000" w:rsidR="00000000" w:rsidRPr="00000000">
          <w:rPr>
            <w:rFonts w:ascii="Times New Roman" w:cs="Times New Roman" w:eastAsia="Times New Roman" w:hAnsi="Times New Roman"/>
            <w:sz w:val="24"/>
            <w:szCs w:val="24"/>
            <w:rtl w:val="0"/>
          </w:rPr>
          <w:t xml:space="preserve">c</w:t>
        </w:r>
      </w:ins>
      <w:r w:rsidDel="00000000" w:rsidR="00000000" w:rsidRPr="00000000">
        <w:rPr>
          <w:rFonts w:ascii="Times New Roman" w:cs="Times New Roman" w:eastAsia="Times New Roman" w:hAnsi="Times New Roman"/>
          <w:sz w:val="24"/>
          <w:szCs w:val="24"/>
          <w:rtl w:val="0"/>
        </w:rPr>
        <w:t xml:space="preserve">hanges in </w:t>
      </w:r>
      <w:del w:author="Laura Antao" w:id="179" w:date="2024-10-18T14:12:44Z">
        <w:r w:rsidDel="00000000" w:rsidR="00000000" w:rsidRPr="00000000">
          <w:rPr>
            <w:rFonts w:ascii="Times New Roman" w:cs="Times New Roman" w:eastAsia="Times New Roman" w:hAnsi="Times New Roman"/>
            <w:sz w:val="24"/>
            <w:szCs w:val="24"/>
            <w:rtl w:val="0"/>
          </w:rPr>
          <w:delText xml:space="preserve">intraspecific </w:delText>
        </w:r>
      </w:del>
      <w:r w:rsidDel="00000000" w:rsidR="00000000" w:rsidRPr="00000000">
        <w:rPr>
          <w:rFonts w:ascii="Times New Roman" w:cs="Times New Roman" w:eastAsia="Times New Roman" w:hAnsi="Times New Roman"/>
          <w:sz w:val="24"/>
          <w:szCs w:val="24"/>
          <w:rtl w:val="0"/>
        </w:rPr>
        <w:t xml:space="preserve">body size over time </w:t>
      </w:r>
      <w:del w:author="Laura Antao" w:id="180" w:date="2024-10-18T14:12:49Z">
        <w:r w:rsidDel="00000000" w:rsidR="00000000" w:rsidRPr="00000000">
          <w:rPr>
            <w:rFonts w:ascii="Times New Roman" w:cs="Times New Roman" w:eastAsia="Times New Roman" w:hAnsi="Times New Roman"/>
            <w:sz w:val="24"/>
            <w:szCs w:val="24"/>
            <w:rtl w:val="0"/>
          </w:rPr>
          <w:delText xml:space="preserve">for the nine species </w:delText>
        </w:r>
      </w:del>
      <w:r w:rsidDel="00000000" w:rsidR="00000000" w:rsidRPr="00000000">
        <w:rPr>
          <w:rFonts w:ascii="Times New Roman" w:cs="Times New Roman" w:eastAsia="Times New Roman" w:hAnsi="Times New Roman"/>
          <w:sz w:val="24"/>
          <w:szCs w:val="24"/>
          <w:rtl w:val="0"/>
        </w:rPr>
        <w:t xml:space="preserve">were not well explained by temperature over the previous 12 month period</w:t>
      </w:r>
      <w:ins w:author="Lucie Kuczynski" w:id="181" w:date="2024-09-30T23:45:45Z">
        <w:r w:rsidDel="00000000" w:rsidR="00000000" w:rsidRPr="00000000">
          <w:rPr>
            <w:rFonts w:ascii="Times New Roman" w:cs="Times New Roman" w:eastAsia="Times New Roman" w:hAnsi="Times New Roman"/>
            <w:sz w:val="24"/>
            <w:szCs w:val="24"/>
            <w:rtl w:val="0"/>
          </w:rPr>
          <w:t xml:space="preserve"> (R2 ranging from XXX to XXX)</w:t>
        </w:r>
      </w:ins>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 </w:t>
      </w:r>
      <w:del w:author="Laura Antao" w:id="182" w:date="2024-10-18T14:13:57Z">
        <w:r w:rsidDel="00000000" w:rsidR="00000000" w:rsidRPr="00000000">
          <w:rPr>
            <w:rFonts w:ascii="Times New Roman" w:cs="Times New Roman" w:eastAsia="Times New Roman" w:hAnsi="Times New Roman"/>
            <w:sz w:val="24"/>
            <w:szCs w:val="24"/>
            <w:rtl w:val="0"/>
          </w:rPr>
          <w:delText xml:space="preserve">The limpet </w:delText>
        </w:r>
      </w:del>
      <w:r w:rsidDel="00000000" w:rsidR="00000000" w:rsidRPr="00000000">
        <w:rPr>
          <w:rFonts w:ascii="Times New Roman" w:cs="Times New Roman" w:eastAsia="Times New Roman" w:hAnsi="Times New Roman"/>
          <w:i w:val="1"/>
          <w:sz w:val="24"/>
          <w:szCs w:val="24"/>
          <w:rtl w:val="0"/>
        </w:rPr>
        <w:t xml:space="preserve">A. fluviatilis</w:t>
      </w:r>
      <w:r w:rsidDel="00000000" w:rsidR="00000000" w:rsidRPr="00000000">
        <w:rPr>
          <w:rFonts w:ascii="Times New Roman" w:cs="Times New Roman" w:eastAsia="Times New Roman" w:hAnsi="Times New Roman"/>
          <w:sz w:val="24"/>
          <w:szCs w:val="24"/>
          <w:rtl w:val="0"/>
        </w:rPr>
        <w:t xml:space="preserve">, </w:t>
      </w:r>
      <w:ins w:author="Laura Antao" w:id="183" w:date="2024-10-18T14:14:09Z">
        <w:r w:rsidDel="00000000" w:rsidR="00000000" w:rsidRPr="00000000">
          <w:rPr>
            <w:rFonts w:ascii="Times New Roman" w:cs="Times New Roman" w:eastAsia="Times New Roman" w:hAnsi="Times New Roman"/>
            <w:sz w:val="24"/>
            <w:szCs w:val="24"/>
            <w:rtl w:val="0"/>
          </w:rPr>
          <w:t xml:space="preserve">which showed no change over time</w:t>
        </w:r>
      </w:ins>
      <w:del w:author="Laura Antao" w:id="183" w:date="2024-10-18T14:14:09Z">
        <w:r w:rsidDel="00000000" w:rsidR="00000000" w:rsidRPr="00000000">
          <w:rPr>
            <w:rFonts w:ascii="Times New Roman" w:cs="Times New Roman" w:eastAsia="Times New Roman" w:hAnsi="Times New Roman"/>
            <w:sz w:val="24"/>
            <w:szCs w:val="24"/>
            <w:rtl w:val="0"/>
          </w:rPr>
          <w:delText xml:space="preserve">one of the species with no annual body size trends</w:delText>
        </w:r>
      </w:del>
      <w:r w:rsidDel="00000000" w:rsidR="00000000" w:rsidRPr="00000000">
        <w:rPr>
          <w:rFonts w:ascii="Times New Roman" w:cs="Times New Roman" w:eastAsia="Times New Roman" w:hAnsi="Times New Roman"/>
          <w:sz w:val="24"/>
          <w:szCs w:val="24"/>
          <w:rtl w:val="0"/>
        </w:rPr>
        <w:t xml:space="preserve"> (Fig. S2, Tables S1, S2, &amp; S3), was the only species </w:t>
      </w:r>
      <w:ins w:author="Laura Antao" w:id="184" w:date="2024-10-18T14:15:46Z">
        <w:r w:rsidDel="00000000" w:rsidR="00000000" w:rsidRPr="00000000">
          <w:rPr>
            <w:rFonts w:ascii="Times New Roman" w:cs="Times New Roman" w:eastAsia="Times New Roman" w:hAnsi="Times New Roman"/>
            <w:sz w:val="24"/>
            <w:szCs w:val="24"/>
            <w:rtl w:val="0"/>
          </w:rPr>
          <w:t xml:space="preserve">with</w:t>
        </w:r>
      </w:ins>
      <w:del w:author="Laura Antao" w:id="184" w:date="2024-10-18T14:15:46Z">
        <w:r w:rsidDel="00000000" w:rsidR="00000000" w:rsidRPr="00000000">
          <w:rPr>
            <w:rFonts w:ascii="Times New Roman" w:cs="Times New Roman" w:eastAsia="Times New Roman" w:hAnsi="Times New Roman"/>
            <w:sz w:val="24"/>
            <w:szCs w:val="24"/>
            <w:rtl w:val="0"/>
          </w:rPr>
          <w:delText xml:space="preserve">to shift in body length with year-to-year temperature fluctuations across the four sites,</w:delText>
        </w:r>
      </w:del>
      <w:r w:rsidDel="00000000" w:rsidR="00000000" w:rsidRPr="00000000">
        <w:rPr>
          <w:rFonts w:ascii="Times New Roman" w:cs="Times New Roman" w:eastAsia="Times New Roman" w:hAnsi="Times New Roman"/>
          <w:i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increasing </w:t>
      </w:r>
      <w:del w:author="Laura Antao" w:id="185" w:date="2024-10-18T14:16:00Z">
        <w:r w:rsidDel="00000000" w:rsidR="00000000" w:rsidRPr="00000000">
          <w:rPr>
            <w:rFonts w:ascii="Times New Roman" w:cs="Times New Roman" w:eastAsia="Times New Roman" w:hAnsi="Times New Roman"/>
            <w:sz w:val="24"/>
            <w:szCs w:val="24"/>
            <w:rtl w:val="0"/>
          </w:rPr>
          <w:delText xml:space="preserve">in </w:delText>
        </w:r>
      </w:del>
      <w:r w:rsidDel="00000000" w:rsidR="00000000" w:rsidRPr="00000000">
        <w:rPr>
          <w:rFonts w:ascii="Times New Roman" w:cs="Times New Roman" w:eastAsia="Times New Roman" w:hAnsi="Times New Roman"/>
          <w:sz w:val="24"/>
          <w:szCs w:val="24"/>
          <w:rtl w:val="0"/>
        </w:rPr>
        <w:t xml:space="preserve">body length, </w:t>
      </w:r>
      <w:r w:rsidDel="00000000" w:rsidR="00000000" w:rsidRPr="00000000">
        <w:rPr>
          <w:rFonts w:ascii="Times New Roman" w:cs="Times New Roman" w:eastAsia="Times New Roman" w:hAnsi="Times New Roman"/>
          <w:sz w:val="24"/>
          <w:szCs w:val="24"/>
          <w:rtl w:val="0"/>
        </w:rPr>
        <w:t xml:space="preserve">height, and width</w:t>
      </w:r>
      <w:r w:rsidDel="00000000" w:rsidR="00000000" w:rsidRPr="00000000">
        <w:rPr>
          <w:rFonts w:ascii="Times New Roman" w:cs="Times New Roman" w:eastAsia="Times New Roman" w:hAnsi="Times New Roman"/>
          <w:sz w:val="24"/>
          <w:szCs w:val="24"/>
          <w:rtl w:val="0"/>
        </w:rPr>
        <w:t xml:space="preserve"> in warmer years</w:t>
      </w:r>
      <w:r w:rsidDel="00000000" w:rsidR="00000000" w:rsidRPr="00000000">
        <w:rPr>
          <w:rFonts w:ascii="Times New Roman" w:cs="Times New Roman" w:eastAsia="Times New Roman" w:hAnsi="Times New Roman"/>
          <w:sz w:val="24"/>
          <w:szCs w:val="24"/>
          <w:rtl w:val="0"/>
        </w:rPr>
        <w:t xml:space="preserve"> (Fig. S3, </w:t>
      </w:r>
      <w:r w:rsidDel="00000000" w:rsidR="00000000" w:rsidRPr="00000000">
        <w:rPr>
          <w:rFonts w:ascii="Times New Roman" w:cs="Times New Roman" w:eastAsia="Times New Roman" w:hAnsi="Times New Roman"/>
          <w:sz w:val="24"/>
          <w:szCs w:val="24"/>
          <w:rtl w:val="0"/>
        </w:rPr>
        <w:t xml:space="preserve">S4</w:t>
      </w:r>
      <w:r w:rsidDel="00000000" w:rsidR="00000000" w:rsidRPr="00000000">
        <w:rPr>
          <w:rFonts w:ascii="Times New Roman" w:cs="Times New Roman" w:eastAsia="Times New Roman" w:hAnsi="Times New Roman"/>
          <w:sz w:val="24"/>
          <w:szCs w:val="24"/>
          <w:rtl w:val="0"/>
        </w:rPr>
        <w:t xml:space="preserve"> &amp; S5, Tables S4, S5, &amp; S6)</w:t>
      </w:r>
      <w:r w:rsidDel="00000000" w:rsidR="00000000" w:rsidRPr="00000000">
        <w:rPr>
          <w:rtl w:val="0"/>
        </w:rPr>
      </w:r>
    </w:p>
    <w:p w:rsidR="00000000" w:rsidDel="00000000" w:rsidP="00000000" w:rsidRDefault="00000000" w:rsidRPr="00000000" w14:paraId="000000A5">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Interspecific body size patterns</w:t>
      </w:r>
      <w:r w:rsidDel="00000000" w:rsidR="00000000" w:rsidRPr="00000000">
        <w:rPr>
          <w:rtl w:val="0"/>
        </w:rPr>
      </w:r>
    </w:p>
    <w:p w:rsidR="00000000" w:rsidDel="00000000" w:rsidP="00000000" w:rsidRDefault="00000000" w:rsidRPr="00000000" w14:paraId="000000A6">
      <w:pPr>
        <w:spacing w:after="240" w:befor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Contrary to the mixed intraspecific body size shifts</w:t>
      </w:r>
      <w:del w:author="Laura Antao" w:id="186" w:date="2024-10-18T14:16:25Z">
        <w:r w:rsidDel="00000000" w:rsidR="00000000" w:rsidRPr="00000000">
          <w:rPr>
            <w:rFonts w:ascii="Times New Roman" w:cs="Times New Roman" w:eastAsia="Times New Roman" w:hAnsi="Times New Roman"/>
            <w:sz w:val="24"/>
            <w:szCs w:val="24"/>
            <w:rtl w:val="0"/>
          </w:rPr>
          <w:delText xml:space="preserve"> of time</w:delText>
        </w:r>
      </w:del>
      <w:r w:rsidDel="00000000" w:rsidR="00000000" w:rsidRPr="00000000">
        <w:rPr>
          <w:rFonts w:ascii="Times New Roman" w:cs="Times New Roman" w:eastAsia="Times New Roman" w:hAnsi="Times New Roman"/>
          <w:sz w:val="24"/>
          <w:szCs w:val="24"/>
          <w:rtl w:val="0"/>
        </w:rPr>
        <w:t xml:space="preserve">, </w:t>
      </w:r>
      <w:del w:author="Laura Antao" w:id="187" w:date="2024-10-18T14:17:02Z">
        <w:r w:rsidDel="00000000" w:rsidR="00000000" w:rsidRPr="00000000">
          <w:rPr>
            <w:rFonts w:ascii="Times New Roman" w:cs="Times New Roman" w:eastAsia="Times New Roman" w:hAnsi="Times New Roman"/>
            <w:sz w:val="24"/>
            <w:szCs w:val="24"/>
            <w:rtl w:val="0"/>
          </w:rPr>
          <w:delText xml:space="preserve">interspecific body sizes tended to increase, with larger species increasing in abundance over time.</w:delText>
        </w:r>
      </w:del>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CWM of interspecific body size increased over time overall (year estimate across all four sites = 0.06, SE = 0.01, </w:t>
      </w:r>
      <w:r w:rsidDel="00000000" w:rsidR="00000000" w:rsidRPr="00000000">
        <w:rPr>
          <w:rFonts w:ascii="Times New Roman" w:cs="Times New Roman" w:eastAsia="Times New Roman" w:hAnsi="Times New Roman"/>
          <w:i w:val="1"/>
          <w:sz w:val="24"/>
          <w:szCs w:val="24"/>
          <w:rtl w:val="0"/>
        </w:rPr>
        <w:t xml:space="preserve">P</w:t>
      </w:r>
      <w:r w:rsidDel="00000000" w:rsidR="00000000" w:rsidRPr="00000000">
        <w:rPr>
          <w:rFonts w:ascii="Times New Roman" w:cs="Times New Roman" w:eastAsia="Times New Roman" w:hAnsi="Times New Roman"/>
          <w:sz w:val="24"/>
          <w:szCs w:val="24"/>
          <w:rtl w:val="0"/>
        </w:rPr>
        <w:t xml:space="preserve"> &lt; 0.001), </w:t>
      </w:r>
      <w:ins w:author="Laura Antao" w:id="187" w:date="2024-10-18T14:17:02Z">
        <w:r w:rsidDel="00000000" w:rsidR="00000000" w:rsidRPr="00000000">
          <w:rPr>
            <w:rFonts w:ascii="Times New Roman" w:cs="Times New Roman" w:eastAsia="Times New Roman" w:hAnsi="Times New Roman"/>
            <w:sz w:val="24"/>
            <w:szCs w:val="24"/>
            <w:rtl w:val="0"/>
          </w:rPr>
          <w:t xml:space="preserve">with larger species increasing in abundance over time (Fig. xxx, Table xxx). </w:t>
        </w:r>
        <w:r w:rsidDel="00000000" w:rsidR="00000000" w:rsidRPr="00000000">
          <w:rPr>
            <w:rFonts w:ascii="Times New Roman" w:cs="Times New Roman" w:eastAsia="Times New Roman" w:hAnsi="Times New Roman"/>
            <w:sz w:val="24"/>
            <w:szCs w:val="24"/>
            <w:rtl w:val="0"/>
          </w:rPr>
          <w:t xml:space="preserve">Evaluating</w:t>
        </w:r>
        <w:r w:rsidDel="00000000" w:rsidR="00000000" w:rsidRPr="00000000">
          <w:rPr>
            <w:rFonts w:ascii="Times New Roman" w:cs="Times New Roman" w:eastAsia="Times New Roman" w:hAnsi="Times New Roman"/>
            <w:sz w:val="24"/>
            <w:szCs w:val="24"/>
            <w:rtl w:val="0"/>
          </w:rPr>
          <w:t xml:space="preserve"> the trends per site, CWM increased </w:t>
        </w:r>
      </w:ins>
      <w:r w:rsidDel="00000000" w:rsidR="00000000" w:rsidRPr="00000000">
        <w:rPr>
          <w:rFonts w:ascii="Times New Roman" w:cs="Times New Roman" w:eastAsia="Times New Roman" w:hAnsi="Times New Roman"/>
          <w:sz w:val="24"/>
          <w:szCs w:val="24"/>
          <w:rtl w:val="0"/>
        </w:rPr>
        <w:t xml:space="preserve">at </w:t>
      </w:r>
      <w:r w:rsidDel="00000000" w:rsidR="00000000" w:rsidRPr="00000000">
        <w:rPr>
          <w:rFonts w:ascii="Times New Roman" w:cs="Times New Roman" w:eastAsia="Times New Roman" w:hAnsi="Times New Roman"/>
          <w:sz w:val="24"/>
          <w:szCs w:val="24"/>
          <w:rtl w:val="0"/>
        </w:rPr>
        <w:t xml:space="preserve">Aubach (Year Est. = 0.06, SE = 0.02, </w:t>
      </w:r>
      <w:r w:rsidDel="00000000" w:rsidR="00000000" w:rsidRPr="00000000">
        <w:rPr>
          <w:rFonts w:ascii="Times New Roman" w:cs="Times New Roman" w:eastAsia="Times New Roman" w:hAnsi="Times New Roman"/>
          <w:i w:val="1"/>
          <w:sz w:val="24"/>
          <w:szCs w:val="24"/>
          <w:rtl w:val="0"/>
        </w:rPr>
        <w:t xml:space="preserve">P</w:t>
      </w:r>
      <w:r w:rsidDel="00000000" w:rsidR="00000000" w:rsidRPr="00000000">
        <w:rPr>
          <w:rFonts w:ascii="Times New Roman" w:cs="Times New Roman" w:eastAsia="Times New Roman" w:hAnsi="Times New Roman"/>
          <w:sz w:val="24"/>
          <w:szCs w:val="24"/>
          <w:rtl w:val="0"/>
        </w:rPr>
        <w:t xml:space="preserve"> = 0.01), Bieber (Year Est. = 0.12, SE = 0.02, </w:t>
      </w:r>
      <w:r w:rsidDel="00000000" w:rsidR="00000000" w:rsidRPr="00000000">
        <w:rPr>
          <w:rFonts w:ascii="Times New Roman" w:cs="Times New Roman" w:eastAsia="Times New Roman" w:hAnsi="Times New Roman"/>
          <w:i w:val="1"/>
          <w:sz w:val="24"/>
          <w:szCs w:val="24"/>
          <w:rtl w:val="0"/>
        </w:rPr>
        <w:t xml:space="preserve">P</w:t>
      </w:r>
      <w:r w:rsidDel="00000000" w:rsidR="00000000" w:rsidRPr="00000000">
        <w:rPr>
          <w:rFonts w:ascii="Times New Roman" w:cs="Times New Roman" w:eastAsia="Times New Roman" w:hAnsi="Times New Roman"/>
          <w:sz w:val="24"/>
          <w:szCs w:val="24"/>
          <w:rtl w:val="0"/>
        </w:rPr>
        <w:t xml:space="preserve"> &lt; 0.001), and Kinzig W1 (Year Est. = 0.07, SE = 0.02, </w:t>
      </w:r>
      <w:r w:rsidDel="00000000" w:rsidR="00000000" w:rsidRPr="00000000">
        <w:rPr>
          <w:rFonts w:ascii="Times New Roman" w:cs="Times New Roman" w:eastAsia="Times New Roman" w:hAnsi="Times New Roman"/>
          <w:i w:val="1"/>
          <w:sz w:val="24"/>
          <w:szCs w:val="24"/>
          <w:rtl w:val="0"/>
        </w:rPr>
        <w:t xml:space="preserve">P</w:t>
      </w:r>
      <w:r w:rsidDel="00000000" w:rsidR="00000000" w:rsidRPr="00000000">
        <w:rPr>
          <w:rFonts w:ascii="Times New Roman" w:cs="Times New Roman" w:eastAsia="Times New Roman" w:hAnsi="Times New Roman"/>
          <w:sz w:val="24"/>
          <w:szCs w:val="24"/>
          <w:rtl w:val="0"/>
        </w:rPr>
        <w:t xml:space="preserve"> &lt; 0.001), but not Kinzig O3 (Year Est. = 0.02, SE = 0.02, </w:t>
      </w:r>
      <w:r w:rsidDel="00000000" w:rsidR="00000000" w:rsidRPr="00000000">
        <w:rPr>
          <w:rFonts w:ascii="Times New Roman" w:cs="Times New Roman" w:eastAsia="Times New Roman" w:hAnsi="Times New Roman"/>
          <w:i w:val="1"/>
          <w:sz w:val="24"/>
          <w:szCs w:val="24"/>
          <w:rtl w:val="0"/>
        </w:rPr>
        <w:t xml:space="preserve">P</w:t>
      </w:r>
      <w:r w:rsidDel="00000000" w:rsidR="00000000" w:rsidRPr="00000000">
        <w:rPr>
          <w:rFonts w:ascii="Times New Roman" w:cs="Times New Roman" w:eastAsia="Times New Roman" w:hAnsi="Times New Roman"/>
          <w:sz w:val="24"/>
          <w:szCs w:val="24"/>
          <w:rtl w:val="0"/>
        </w:rPr>
        <w:t xml:space="preserve"> = 0.31</w:t>
      </w:r>
      <w:ins w:author="Laura Antao" w:id="188" w:date="2024-10-18T14:21:05Z">
        <w:r w:rsidDel="00000000" w:rsidR="00000000" w:rsidRPr="00000000">
          <w:rPr>
            <w:rFonts w:ascii="Times New Roman" w:cs="Times New Roman" w:eastAsia="Times New Roman" w:hAnsi="Times New Roman"/>
            <w:sz w:val="24"/>
            <w:szCs w:val="24"/>
            <w:rtl w:val="0"/>
          </w:rPr>
          <w:t xml:space="preserve">; </w:t>
        </w:r>
      </w:ins>
      <w:del w:author="Laura Antao" w:id="188" w:date="2024-10-18T14:21:05Z">
        <w:r w:rsidDel="00000000" w:rsidR="00000000" w:rsidRPr="00000000">
          <w:rPr>
            <w:rFonts w:ascii="Times New Roman" w:cs="Times New Roman" w:eastAsia="Times New Roman" w:hAnsi="Times New Roman"/>
            <w:sz w:val="24"/>
            <w:szCs w:val="24"/>
            <w:rtl w:val="0"/>
          </w:rPr>
          <w:delText xml:space="preserve">)(</w:delText>
        </w:r>
      </w:del>
      <w:r w:rsidDel="00000000" w:rsidR="00000000" w:rsidRPr="00000000">
        <w:rPr>
          <w:rFonts w:ascii="Times New Roman" w:cs="Times New Roman" w:eastAsia="Times New Roman" w:hAnsi="Times New Roman"/>
          <w:sz w:val="24"/>
          <w:szCs w:val="24"/>
          <w:rtl w:val="0"/>
        </w:rPr>
        <w:t xml:space="preserve">Fig. 3a). Further, CWM </w:t>
      </w:r>
      <w:del w:author="Laura Antao" w:id="189" w:date="2024-10-18T14:18:47Z">
        <w:r w:rsidDel="00000000" w:rsidR="00000000" w:rsidRPr="00000000">
          <w:rPr>
            <w:rFonts w:ascii="Times New Roman" w:cs="Times New Roman" w:eastAsia="Times New Roman" w:hAnsi="Times New Roman"/>
            <w:sz w:val="24"/>
            <w:szCs w:val="24"/>
            <w:rtl w:val="0"/>
          </w:rPr>
          <w:delText xml:space="preserve">of interspecific body size</w:delText>
        </w:r>
        <w:r w:rsidDel="00000000" w:rsidR="00000000" w:rsidRPr="00000000">
          <w:rPr>
            <w:rFonts w:ascii="Times New Roman" w:cs="Times New Roman" w:eastAsia="Times New Roman" w:hAnsi="Times New Roman"/>
            <w:sz w:val="24"/>
            <w:szCs w:val="24"/>
            <w:rtl w:val="0"/>
          </w:rPr>
          <w:delText xml:space="preserve"> </w:delText>
        </w:r>
      </w:del>
      <w:r w:rsidDel="00000000" w:rsidR="00000000" w:rsidRPr="00000000">
        <w:rPr>
          <w:rFonts w:ascii="Times New Roman" w:cs="Times New Roman" w:eastAsia="Times New Roman" w:hAnsi="Times New Roman"/>
          <w:sz w:val="24"/>
          <w:szCs w:val="24"/>
          <w:rtl w:val="0"/>
        </w:rPr>
        <w:t xml:space="preserve">increased and then plateaued with water temperature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(third degree polynomial of temperature estimate across all four sites = -0.83, SE = 0.26, </w:t>
      </w:r>
      <w:r w:rsidDel="00000000" w:rsidR="00000000" w:rsidRPr="00000000">
        <w:rPr>
          <w:rFonts w:ascii="Times New Roman" w:cs="Times New Roman" w:eastAsia="Times New Roman" w:hAnsi="Times New Roman"/>
          <w:i w:val="1"/>
          <w:sz w:val="24"/>
          <w:szCs w:val="24"/>
          <w:rtl w:val="0"/>
        </w:rPr>
        <w:t xml:space="preserve">P</w:t>
      </w:r>
      <w:r w:rsidDel="00000000" w:rsidR="00000000" w:rsidRPr="00000000">
        <w:rPr>
          <w:rFonts w:ascii="Times New Roman" w:cs="Times New Roman" w:eastAsia="Times New Roman" w:hAnsi="Times New Roman"/>
          <w:sz w:val="24"/>
          <w:szCs w:val="24"/>
          <w:rtl w:val="0"/>
        </w:rPr>
        <w:t xml:space="preserve"> = 0.003; Fig</w:t>
      </w:r>
      <w:ins w:author="Laura Antao" w:id="190" w:date="2024-10-18T14:19:33Z">
        <w:r w:rsidDel="00000000" w:rsidR="00000000" w:rsidRPr="00000000">
          <w:rPr>
            <w:rFonts w:ascii="Times New Roman" w:cs="Times New Roman" w:eastAsia="Times New Roman" w:hAnsi="Times New Roman"/>
            <w:sz w:val="24"/>
            <w:szCs w:val="24"/>
            <w:rtl w:val="0"/>
          </w:rPr>
          <w:t xml:space="preserve">.</w:t>
        </w:r>
      </w:ins>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3b</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 </w:t>
      </w:r>
      <w:ins w:author="Laura Antao" w:id="191" w:date="2024-10-18T14:19:41Z">
        <w:r w:rsidDel="00000000" w:rsidR="00000000" w:rsidRPr="00000000">
          <w:rPr>
            <w:rFonts w:ascii="Times New Roman" w:cs="Times New Roman" w:eastAsia="Times New Roman" w:hAnsi="Times New Roman"/>
            <w:sz w:val="24"/>
            <w:szCs w:val="24"/>
            <w:rtl w:val="0"/>
          </w:rPr>
          <w:t xml:space="preserve">When assessing changes for </w:t>
        </w:r>
      </w:ins>
      <w:del w:author="Laura Antao" w:id="191" w:date="2024-10-18T14:19:41Z">
        <w:r w:rsidDel="00000000" w:rsidR="00000000" w:rsidRPr="00000000">
          <w:rPr>
            <w:rFonts w:ascii="Times New Roman" w:cs="Times New Roman" w:eastAsia="Times New Roman" w:hAnsi="Times New Roman"/>
            <w:sz w:val="24"/>
            <w:szCs w:val="24"/>
            <w:rtl w:val="0"/>
          </w:rPr>
          <w:delText xml:space="preserve">Using </w:delText>
        </w:r>
      </w:del>
      <w:r w:rsidDel="00000000" w:rsidR="00000000" w:rsidRPr="00000000">
        <w:rPr>
          <w:rFonts w:ascii="Times New Roman" w:cs="Times New Roman" w:eastAsia="Times New Roman" w:hAnsi="Times New Roman"/>
          <w:sz w:val="24"/>
          <w:szCs w:val="24"/>
          <w:rtl w:val="0"/>
        </w:rPr>
        <w:t xml:space="preserve">the 59 most common species that allowed sufficient quantification of temporal trends, we found that despite abundance trends being variable among species, larger species </w:t>
      </w:r>
      <w:r w:rsidDel="00000000" w:rsidR="00000000" w:rsidRPr="00000000">
        <w:rPr>
          <w:rFonts w:ascii="Times New Roman" w:cs="Times New Roman" w:eastAsia="Times New Roman" w:hAnsi="Times New Roman"/>
          <w:sz w:val="24"/>
          <w:szCs w:val="24"/>
          <w:rtl w:val="0"/>
        </w:rPr>
        <w:t xml:space="preserve">increased more their</w:t>
      </w:r>
      <w:r w:rsidDel="00000000" w:rsidR="00000000" w:rsidRPr="00000000">
        <w:rPr>
          <w:rFonts w:ascii="Times New Roman" w:cs="Times New Roman" w:eastAsia="Times New Roman" w:hAnsi="Times New Roman"/>
          <w:sz w:val="24"/>
          <w:szCs w:val="24"/>
          <w:rtl w:val="0"/>
        </w:rPr>
        <w:t xml:space="preserve"> </w:t>
      </w:r>
      <w:del w:author="Laura Antao" w:id="192" w:date="2024-10-18T14:21:57Z">
        <w:r w:rsidDel="00000000" w:rsidR="00000000" w:rsidRPr="00000000">
          <w:rPr>
            <w:rFonts w:ascii="Times New Roman" w:cs="Times New Roman" w:eastAsia="Times New Roman" w:hAnsi="Times New Roman"/>
            <w:sz w:val="24"/>
            <w:szCs w:val="24"/>
            <w:rtl w:val="0"/>
          </w:rPr>
          <w:delText xml:space="preserve">global </w:delText>
        </w:r>
      </w:del>
      <w:ins w:author="Laura Antao" w:id="192" w:date="2024-10-18T14:21:57Z">
        <w:r w:rsidDel="00000000" w:rsidR="00000000" w:rsidRPr="00000000">
          <w:rPr>
            <w:rFonts w:ascii="Times New Roman" w:cs="Times New Roman" w:eastAsia="Times New Roman" w:hAnsi="Times New Roman"/>
            <w:sz w:val="24"/>
            <w:szCs w:val="24"/>
            <w:rtl w:val="0"/>
          </w:rPr>
          <w:t xml:space="preserve">overall </w:t>
        </w:r>
      </w:ins>
      <w:r w:rsidDel="00000000" w:rsidR="00000000" w:rsidRPr="00000000">
        <w:rPr>
          <w:rFonts w:ascii="Times New Roman" w:cs="Times New Roman" w:eastAsia="Times New Roman" w:hAnsi="Times New Roman"/>
          <w:sz w:val="24"/>
          <w:szCs w:val="24"/>
          <w:rtl w:val="0"/>
        </w:rPr>
        <w:t xml:space="preserve">abundance over time (</w:t>
      </w:r>
      <w:commentRangeStart w:id="85"/>
      <w:r w:rsidDel="00000000" w:rsidR="00000000" w:rsidRPr="00000000">
        <w:rPr>
          <w:rFonts w:ascii="Times New Roman" w:cs="Times New Roman" w:eastAsia="Times New Roman" w:hAnsi="Times New Roman"/>
          <w:sz w:val="24"/>
          <w:szCs w:val="24"/>
          <w:rtl w:val="0"/>
        </w:rPr>
        <w:t xml:space="preserve">Year Est</w:t>
      </w:r>
      <w:commentRangeEnd w:id="85"/>
      <w:r w:rsidDel="00000000" w:rsidR="00000000" w:rsidRPr="00000000">
        <w:commentReference w:id="85"/>
      </w:r>
      <w:r w:rsidDel="00000000" w:rsidR="00000000" w:rsidRPr="00000000">
        <w:rPr>
          <w:rFonts w:ascii="Times New Roman" w:cs="Times New Roman" w:eastAsia="Times New Roman" w:hAnsi="Times New Roman"/>
          <w:sz w:val="24"/>
          <w:szCs w:val="24"/>
          <w:rtl w:val="0"/>
        </w:rPr>
        <w:t xml:space="preserve">. = 0.04, SE = 0.01, </w:t>
      </w:r>
      <w:r w:rsidDel="00000000" w:rsidR="00000000" w:rsidRPr="00000000">
        <w:rPr>
          <w:rFonts w:ascii="Times New Roman" w:cs="Times New Roman" w:eastAsia="Times New Roman" w:hAnsi="Times New Roman"/>
          <w:i w:val="1"/>
          <w:sz w:val="24"/>
          <w:szCs w:val="24"/>
          <w:rtl w:val="0"/>
        </w:rPr>
        <w:t xml:space="preserve">P</w:t>
      </w:r>
      <w:r w:rsidDel="00000000" w:rsidR="00000000" w:rsidRPr="00000000">
        <w:rPr>
          <w:rFonts w:ascii="Times New Roman" w:cs="Times New Roman" w:eastAsia="Times New Roman" w:hAnsi="Times New Roman"/>
          <w:sz w:val="24"/>
          <w:szCs w:val="24"/>
          <w:rtl w:val="0"/>
        </w:rPr>
        <w:t xml:space="preserve"> = 0.02; Fig. 4). However, this trend was not significant at the site level (Aubach: Year Est. = 0.02, SE = 0.03, </w:t>
      </w:r>
      <w:r w:rsidDel="00000000" w:rsidR="00000000" w:rsidRPr="00000000">
        <w:rPr>
          <w:rFonts w:ascii="Times New Roman" w:cs="Times New Roman" w:eastAsia="Times New Roman" w:hAnsi="Times New Roman"/>
          <w:i w:val="1"/>
          <w:sz w:val="24"/>
          <w:szCs w:val="24"/>
          <w:rtl w:val="0"/>
        </w:rPr>
        <w:t xml:space="preserve">P</w:t>
      </w:r>
      <w:r w:rsidDel="00000000" w:rsidR="00000000" w:rsidRPr="00000000">
        <w:rPr>
          <w:rFonts w:ascii="Times New Roman" w:cs="Times New Roman" w:eastAsia="Times New Roman" w:hAnsi="Times New Roman"/>
          <w:sz w:val="24"/>
          <w:szCs w:val="24"/>
          <w:rtl w:val="0"/>
        </w:rPr>
        <w:t xml:space="preserve"> = 0.44; Bieber: Year Est. = 0.04, SE = 0.03, </w:t>
      </w:r>
      <w:r w:rsidDel="00000000" w:rsidR="00000000" w:rsidRPr="00000000">
        <w:rPr>
          <w:rFonts w:ascii="Times New Roman" w:cs="Times New Roman" w:eastAsia="Times New Roman" w:hAnsi="Times New Roman"/>
          <w:i w:val="1"/>
          <w:sz w:val="24"/>
          <w:szCs w:val="24"/>
          <w:rtl w:val="0"/>
        </w:rPr>
        <w:t xml:space="preserve">P</w:t>
      </w:r>
      <w:r w:rsidDel="00000000" w:rsidR="00000000" w:rsidRPr="00000000">
        <w:rPr>
          <w:rFonts w:ascii="Times New Roman" w:cs="Times New Roman" w:eastAsia="Times New Roman" w:hAnsi="Times New Roman"/>
          <w:sz w:val="24"/>
          <w:szCs w:val="24"/>
          <w:rtl w:val="0"/>
        </w:rPr>
        <w:t xml:space="preserve"> = 0.17; Kinzig O3: Year Est. = 0.07, SE = 0.05, </w:t>
      </w:r>
      <w:r w:rsidDel="00000000" w:rsidR="00000000" w:rsidRPr="00000000">
        <w:rPr>
          <w:rFonts w:ascii="Times New Roman" w:cs="Times New Roman" w:eastAsia="Times New Roman" w:hAnsi="Times New Roman"/>
          <w:i w:val="1"/>
          <w:sz w:val="24"/>
          <w:szCs w:val="24"/>
          <w:rtl w:val="0"/>
        </w:rPr>
        <w:t xml:space="preserve">P</w:t>
      </w:r>
      <w:r w:rsidDel="00000000" w:rsidR="00000000" w:rsidRPr="00000000">
        <w:rPr>
          <w:rFonts w:ascii="Times New Roman" w:cs="Times New Roman" w:eastAsia="Times New Roman" w:hAnsi="Times New Roman"/>
          <w:sz w:val="24"/>
          <w:szCs w:val="24"/>
          <w:rtl w:val="0"/>
        </w:rPr>
        <w:t xml:space="preserve"> = 0.2; Kinzig W1: Year Est. = 0.04, SE = 0.05, </w:t>
      </w:r>
      <w:r w:rsidDel="00000000" w:rsidR="00000000" w:rsidRPr="00000000">
        <w:rPr>
          <w:rFonts w:ascii="Times New Roman" w:cs="Times New Roman" w:eastAsia="Times New Roman" w:hAnsi="Times New Roman"/>
          <w:i w:val="1"/>
          <w:sz w:val="24"/>
          <w:szCs w:val="24"/>
          <w:rtl w:val="0"/>
        </w:rPr>
        <w:t xml:space="preserve">P</w:t>
      </w:r>
      <w:r w:rsidDel="00000000" w:rsidR="00000000" w:rsidRPr="00000000">
        <w:rPr>
          <w:rFonts w:ascii="Times New Roman" w:cs="Times New Roman" w:eastAsia="Times New Roman" w:hAnsi="Times New Roman"/>
          <w:sz w:val="24"/>
          <w:szCs w:val="24"/>
          <w:rtl w:val="0"/>
        </w:rPr>
        <w:t xml:space="preserve"> = 0.41; Fig. 4).</w:t>
      </w:r>
    </w:p>
    <w:p w:rsidR="00000000" w:rsidDel="00000000" w:rsidP="00000000" w:rsidRDefault="00000000" w:rsidRPr="00000000" w14:paraId="000000A7">
      <w:pPr>
        <w:spacing w:after="240" w:befor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568700"/>
            <wp:effectExtent b="0" l="0" r="0" t="0"/>
            <wp:docPr id="8" name="image8.png"/>
            <a:graphic>
              <a:graphicData uri="http://schemas.openxmlformats.org/drawingml/2006/picture">
                <pic:pic>
                  <pic:nvPicPr>
                    <pic:cNvPr id="0" name="image8.png"/>
                    <pic:cNvPicPr preferRelativeResize="0"/>
                  </pic:nvPicPr>
                  <pic:blipFill>
                    <a:blip r:embed="rId11"/>
                    <a:srcRect b="0" l="0" r="0" t="0"/>
                    <a:stretch>
                      <a:fillRect/>
                    </a:stretch>
                  </pic:blipFill>
                  <pic:spPr>
                    <a:xfrm>
                      <a:off x="0" y="0"/>
                      <a:ext cx="594360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3.</w:t>
      </w:r>
      <w:r w:rsidDel="00000000" w:rsidR="00000000" w:rsidRPr="00000000">
        <w:rPr>
          <w:rFonts w:ascii="Times New Roman" w:cs="Times New Roman" w:eastAsia="Times New Roman" w:hAnsi="Times New Roman"/>
          <w:sz w:val="24"/>
          <w:szCs w:val="24"/>
          <w:rtl w:val="0"/>
        </w:rPr>
        <w:t xml:space="preserve"> Change in the Community Weighted Mean (CWM) of interspecific body size over </w:t>
      </w:r>
      <w:ins w:author="Laura Antao" w:id="193" w:date="2024-10-18T14:20:33Z">
        <w:r w:rsidDel="00000000" w:rsidR="00000000" w:rsidRPr="00000000">
          <w:rPr>
            <w:rFonts w:ascii="Times New Roman" w:cs="Times New Roman" w:eastAsia="Times New Roman" w:hAnsi="Times New Roman"/>
            <w:sz w:val="24"/>
            <w:szCs w:val="24"/>
            <w:rtl w:val="0"/>
          </w:rPr>
          <w:t xml:space="preserve">time </w:t>
        </w:r>
      </w:ins>
      <w:del w:author="Laura Antao" w:id="193" w:date="2024-10-18T14:20:33Z">
        <w:r w:rsidDel="00000000" w:rsidR="00000000" w:rsidRPr="00000000">
          <w:rPr>
            <w:rFonts w:ascii="Times New Roman" w:cs="Times New Roman" w:eastAsia="Times New Roman" w:hAnsi="Times New Roman"/>
            <w:sz w:val="24"/>
            <w:szCs w:val="24"/>
            <w:rtl w:val="0"/>
          </w:rPr>
          <w:delText xml:space="preserve">year </w:delText>
        </w:r>
      </w:del>
      <w:r w:rsidDel="00000000" w:rsidR="00000000" w:rsidRPr="00000000">
        <w:rPr>
          <w:rFonts w:ascii="Times New Roman" w:cs="Times New Roman" w:eastAsia="Times New Roman" w:hAnsi="Times New Roman"/>
          <w:sz w:val="24"/>
          <w:szCs w:val="24"/>
          <w:rtl w:val="0"/>
        </w:rPr>
        <w:t xml:space="preserve">(a) and </w:t>
      </w:r>
      <w:commentRangeStart w:id="86"/>
      <w:r w:rsidDel="00000000" w:rsidR="00000000" w:rsidRPr="00000000">
        <w:rPr>
          <w:rFonts w:ascii="Times New Roman" w:cs="Times New Roman" w:eastAsia="Times New Roman" w:hAnsi="Times New Roman"/>
          <w:sz w:val="24"/>
          <w:szCs w:val="24"/>
          <w:rtl w:val="0"/>
        </w:rPr>
        <w:t xml:space="preserve">water temperature (b)</w:t>
      </w:r>
      <w:commentRangeEnd w:id="86"/>
      <w:r w:rsidDel="00000000" w:rsidR="00000000" w:rsidRPr="00000000">
        <w:commentReference w:id="86"/>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In panel a, dashed lines indicate non-significant (</w:t>
      </w:r>
      <w:r w:rsidDel="00000000" w:rsidR="00000000" w:rsidRPr="00000000">
        <w:rPr>
          <w:rFonts w:ascii="Times New Roman" w:cs="Times New Roman" w:eastAsia="Times New Roman" w:hAnsi="Times New Roman"/>
          <w:i w:val="1"/>
          <w:sz w:val="24"/>
          <w:szCs w:val="24"/>
          <w:rtl w:val="0"/>
        </w:rPr>
        <w:t xml:space="preserve">P</w:t>
      </w:r>
      <w:r w:rsidDel="00000000" w:rsidR="00000000" w:rsidRPr="00000000">
        <w:rPr>
          <w:rFonts w:ascii="Times New Roman" w:cs="Times New Roman" w:eastAsia="Times New Roman" w:hAnsi="Times New Roman"/>
          <w:sz w:val="24"/>
          <w:szCs w:val="24"/>
          <w:rtl w:val="0"/>
        </w:rPr>
        <w:t xml:space="preserve"> &gt; 0.05) changes over time while solid lines indicate a significant time effect.</w:t>
      </w:r>
    </w:p>
    <w:p w:rsidR="00000000" w:rsidDel="00000000" w:rsidP="00000000" w:rsidRDefault="00000000" w:rsidRPr="00000000" w14:paraId="000000A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471863" cy="3471863"/>
            <wp:effectExtent b="0" l="0" r="0" t="0"/>
            <wp:docPr id="3" name="image7.png"/>
            <a:graphic>
              <a:graphicData uri="http://schemas.openxmlformats.org/drawingml/2006/picture">
                <pic:pic>
                  <pic:nvPicPr>
                    <pic:cNvPr id="0" name="image7.png"/>
                    <pic:cNvPicPr preferRelativeResize="0"/>
                  </pic:nvPicPr>
                  <pic:blipFill>
                    <a:blip r:embed="rId12"/>
                    <a:srcRect b="0" l="0" r="0" t="0"/>
                    <a:stretch>
                      <a:fillRect/>
                    </a:stretch>
                  </pic:blipFill>
                  <pic:spPr>
                    <a:xfrm>
                      <a:off x="0" y="0"/>
                      <a:ext cx="3471863" cy="3471863"/>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4.</w:t>
      </w:r>
      <w:r w:rsidDel="00000000" w:rsidR="00000000" w:rsidRPr="00000000">
        <w:rPr>
          <w:rFonts w:ascii="Times New Roman" w:cs="Times New Roman" w:eastAsia="Times New Roman" w:hAnsi="Times New Roman"/>
          <w:sz w:val="24"/>
          <w:szCs w:val="24"/>
          <w:rtl w:val="0"/>
        </w:rPr>
        <w:t xml:space="preserve"> </w:t>
      </w:r>
      <w:commentRangeStart w:id="87"/>
      <w:r w:rsidDel="00000000" w:rsidR="00000000" w:rsidRPr="00000000">
        <w:rPr>
          <w:rFonts w:ascii="Times New Roman" w:cs="Times New Roman" w:eastAsia="Times New Roman" w:hAnsi="Times New Roman"/>
          <w:sz w:val="24"/>
          <w:szCs w:val="24"/>
          <w:rtl w:val="0"/>
        </w:rPr>
        <w:t xml:space="preserve">Change in species abundances over time</w:t>
      </w:r>
      <w:commentRangeEnd w:id="87"/>
      <w:r w:rsidDel="00000000" w:rsidR="00000000" w:rsidRPr="00000000">
        <w:commentReference w:id="87"/>
      </w:r>
      <w:r w:rsidDel="00000000" w:rsidR="00000000" w:rsidRPr="00000000">
        <w:rPr>
          <w:rFonts w:ascii="Times New Roman" w:cs="Times New Roman" w:eastAsia="Times New Roman" w:hAnsi="Times New Roman"/>
          <w:sz w:val="24"/>
          <w:szCs w:val="24"/>
          <w:rtl w:val="0"/>
        </w:rPr>
        <w:t xml:space="preserve"> (slope), regressed over species interspecific body sizes. Each point represents the </w:t>
      </w:r>
      <w:ins w:author="Laura Antao" w:id="194" w:date="2024-10-18T14:23:07Z">
        <w:r w:rsidDel="00000000" w:rsidR="00000000" w:rsidRPr="00000000">
          <w:rPr>
            <w:rFonts w:ascii="Times New Roman" w:cs="Times New Roman" w:eastAsia="Times New Roman" w:hAnsi="Times New Roman"/>
            <w:sz w:val="24"/>
            <w:szCs w:val="24"/>
            <w:rtl w:val="0"/>
          </w:rPr>
          <w:t xml:space="preserve">estimated </w:t>
        </w:r>
      </w:ins>
      <w:r w:rsidDel="00000000" w:rsidR="00000000" w:rsidRPr="00000000">
        <w:rPr>
          <w:rFonts w:ascii="Times New Roman" w:cs="Times New Roman" w:eastAsia="Times New Roman" w:hAnsi="Times New Roman"/>
          <w:sz w:val="24"/>
          <w:szCs w:val="24"/>
          <w:rtl w:val="0"/>
        </w:rPr>
        <w:t xml:space="preserve">slope of one species within one site, </w:t>
      </w:r>
      <w:commentRangeStart w:id="88"/>
      <w:r w:rsidDel="00000000" w:rsidR="00000000" w:rsidRPr="00000000">
        <w:rPr>
          <w:rFonts w:ascii="Times New Roman" w:cs="Times New Roman" w:eastAsia="Times New Roman" w:hAnsi="Times New Roman"/>
          <w:sz w:val="24"/>
          <w:szCs w:val="24"/>
          <w:rtl w:val="0"/>
        </w:rPr>
        <w:t xml:space="preserve">using only species sampled for at least 12 years</w:t>
      </w:r>
      <w:commentRangeEnd w:id="88"/>
      <w:r w:rsidDel="00000000" w:rsidR="00000000" w:rsidRPr="00000000">
        <w:commentReference w:id="88"/>
      </w:r>
      <w:r w:rsidDel="00000000" w:rsidR="00000000" w:rsidRPr="00000000">
        <w:rPr>
          <w:rFonts w:ascii="Times New Roman" w:cs="Times New Roman" w:eastAsia="Times New Roman" w:hAnsi="Times New Roman"/>
          <w:sz w:val="24"/>
          <w:szCs w:val="24"/>
          <w:rtl w:val="0"/>
        </w:rPr>
        <w:t xml:space="preserve">. Dashed lines show regression relationships for </w:t>
      </w:r>
      <w:ins w:author="Laura Antao" w:id="195" w:date="2024-10-18T14:24:16Z">
        <w:r w:rsidDel="00000000" w:rsidR="00000000" w:rsidRPr="00000000">
          <w:rPr>
            <w:rFonts w:ascii="Times New Roman" w:cs="Times New Roman" w:eastAsia="Times New Roman" w:hAnsi="Times New Roman"/>
            <w:sz w:val="24"/>
            <w:szCs w:val="24"/>
            <w:rtl w:val="0"/>
          </w:rPr>
          <w:t xml:space="preserve">each</w:t>
        </w:r>
      </w:ins>
      <w:del w:author="Laura Antao" w:id="195" w:date="2024-10-18T14:24:16Z">
        <w:r w:rsidDel="00000000" w:rsidR="00000000" w:rsidRPr="00000000">
          <w:rPr>
            <w:rFonts w:ascii="Times New Roman" w:cs="Times New Roman" w:eastAsia="Times New Roman" w:hAnsi="Times New Roman"/>
            <w:sz w:val="24"/>
            <w:szCs w:val="24"/>
            <w:rtl w:val="0"/>
          </w:rPr>
          <w:delText xml:space="preserve">specific</w:delText>
        </w:r>
      </w:del>
      <w:r w:rsidDel="00000000" w:rsidR="00000000" w:rsidRPr="00000000">
        <w:rPr>
          <w:rFonts w:ascii="Times New Roman" w:cs="Times New Roman" w:eastAsia="Times New Roman" w:hAnsi="Times New Roman"/>
          <w:sz w:val="24"/>
          <w:szCs w:val="24"/>
          <w:rtl w:val="0"/>
        </w:rPr>
        <w:t xml:space="preserve"> sites (all non-significant), while the solid </w:t>
      </w:r>
      <w:commentRangeStart w:id="89"/>
      <w:r w:rsidDel="00000000" w:rsidR="00000000" w:rsidRPr="00000000">
        <w:rPr>
          <w:rFonts w:ascii="Times New Roman" w:cs="Times New Roman" w:eastAsia="Times New Roman" w:hAnsi="Times New Roman"/>
          <w:sz w:val="24"/>
          <w:szCs w:val="24"/>
          <w:rtl w:val="0"/>
        </w:rPr>
        <w:t xml:space="preserve">black line shows the relationship for all sites</w:t>
      </w:r>
      <w:commentRangeEnd w:id="89"/>
      <w:r w:rsidDel="00000000" w:rsidR="00000000" w:rsidRPr="00000000">
        <w:commentReference w:id="89"/>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p w:rsidR="00000000" w:rsidDel="00000000" w:rsidP="00000000" w:rsidRDefault="00000000" w:rsidRPr="00000000" w14:paraId="000000AB">
      <w:pPr>
        <w:spacing w:after="240" w:before="240" w:lineRule="auto"/>
        <w:rPr>
          <w:rFonts w:ascii="Times New Roman" w:cs="Times New Roman" w:eastAsia="Times New Roman" w:hAnsi="Times New Roman"/>
          <w:b w:val="1"/>
          <w:sz w:val="24"/>
          <w:szCs w:val="24"/>
        </w:rPr>
      </w:pPr>
      <w:commentRangeStart w:id="90"/>
      <w:r w:rsidDel="00000000" w:rsidR="00000000" w:rsidRPr="00000000">
        <w:rPr>
          <w:rFonts w:ascii="Times New Roman" w:cs="Times New Roman" w:eastAsia="Times New Roman" w:hAnsi="Times New Roman"/>
          <w:b w:val="1"/>
          <w:sz w:val="24"/>
          <w:szCs w:val="24"/>
          <w:rtl w:val="0"/>
        </w:rPr>
        <w:t xml:space="preserve">Discussion</w:t>
      </w:r>
      <w:commentRangeEnd w:id="90"/>
      <w:r w:rsidDel="00000000" w:rsidR="00000000" w:rsidRPr="00000000">
        <w:commentReference w:id="90"/>
      </w:r>
      <w:r w:rsidDel="00000000" w:rsidR="00000000" w:rsidRPr="00000000">
        <w:rPr>
          <w:rtl w:val="0"/>
        </w:rPr>
      </w:r>
    </w:p>
    <w:p w:rsidR="00000000" w:rsidDel="00000000" w:rsidP="00000000" w:rsidRDefault="00000000" w:rsidRPr="00000000" w14:paraId="000000AC">
      <w:pPr>
        <w:spacing w:after="240" w:befor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 xml:space="preserve">Animal b</w:t>
      </w:r>
      <w:r w:rsidDel="00000000" w:rsidR="00000000" w:rsidRPr="00000000">
        <w:rPr>
          <w:rFonts w:ascii="Times New Roman" w:cs="Times New Roman" w:eastAsia="Times New Roman" w:hAnsi="Times New Roman"/>
          <w:sz w:val="24"/>
          <w:szCs w:val="24"/>
          <w:rtl w:val="0"/>
        </w:rPr>
        <w:t xml:space="preserve">ody size has ecological consequences across biological levels, from an individual’s risk of predation to a community’s use of resources </w:t>
      </w:r>
      <w:r w:rsidDel="00000000" w:rsidR="00000000" w:rsidRPr="00000000">
        <w:rPr>
          <w:rFonts w:ascii="Times New Roman" w:cs="Times New Roman" w:eastAsia="Times New Roman" w:hAnsi="Times New Roman"/>
          <w:sz w:val="24"/>
          <w:szCs w:val="24"/>
          <w:rtl w:val="0"/>
        </w:rPr>
        <w:t xml:space="preserve">(Horne </w:t>
      </w:r>
      <w:r w:rsidDel="00000000" w:rsidR="00000000" w:rsidRPr="00000000">
        <w:rPr>
          <w:rFonts w:ascii="Times New Roman" w:cs="Times New Roman" w:eastAsia="Times New Roman" w:hAnsi="Times New Roman"/>
          <w:i w:val="1"/>
          <w:sz w:val="24"/>
          <w:szCs w:val="24"/>
          <w:rtl w:val="0"/>
        </w:rPr>
        <w:t xml:space="preserve">et al.</w:t>
      </w:r>
      <w:r w:rsidDel="00000000" w:rsidR="00000000" w:rsidRPr="00000000">
        <w:rPr>
          <w:rFonts w:ascii="Times New Roman" w:cs="Times New Roman" w:eastAsia="Times New Roman" w:hAnsi="Times New Roman"/>
          <w:sz w:val="24"/>
          <w:szCs w:val="24"/>
          <w:rtl w:val="0"/>
        </w:rPr>
        <w:t xml:space="preserve">, 2017b).</w:t>
      </w:r>
      <w:r w:rsidDel="00000000" w:rsidR="00000000" w:rsidRPr="00000000">
        <w:rPr>
          <w:rFonts w:ascii="Times New Roman" w:cs="Times New Roman" w:eastAsia="Times New Roman" w:hAnsi="Times New Roman"/>
          <w:sz w:val="24"/>
          <w:szCs w:val="24"/>
          <w:rtl w:val="0"/>
        </w:rPr>
        <w:t xml:space="preserve"> Intraspecifically, w</w:t>
      </w:r>
      <w:r w:rsidDel="00000000" w:rsidR="00000000" w:rsidRPr="00000000">
        <w:rPr>
          <w:rFonts w:ascii="Times New Roman" w:cs="Times New Roman" w:eastAsia="Times New Roman" w:hAnsi="Times New Roman"/>
          <w:sz w:val="24"/>
          <w:szCs w:val="24"/>
          <w:rtl w:val="0"/>
        </w:rPr>
        <w:t xml:space="preserve">e found divergent trends for the nine freshwater macroinvertebrate species we measured across two decades. </w:t>
      </w:r>
      <w:commentRangeStart w:id="91"/>
      <w:r w:rsidDel="00000000" w:rsidR="00000000" w:rsidRPr="00000000">
        <w:rPr>
          <w:rFonts w:ascii="Times New Roman" w:cs="Times New Roman" w:eastAsia="Times New Roman" w:hAnsi="Times New Roman"/>
          <w:sz w:val="24"/>
          <w:szCs w:val="24"/>
          <w:rtl w:val="0"/>
        </w:rPr>
        <w:t xml:space="preserve">Species that do not have strictly univoltine life cycles had the greatest shifts in body size over time</w:t>
      </w:r>
      <w:commentRangeEnd w:id="91"/>
      <w:r w:rsidDel="00000000" w:rsidR="00000000" w:rsidRPr="00000000">
        <w:commentReference w:id="91"/>
      </w:r>
      <w:r w:rsidDel="00000000" w:rsidR="00000000" w:rsidRPr="00000000">
        <w:rPr>
          <w:rFonts w:ascii="Times New Roman" w:cs="Times New Roman" w:eastAsia="Times New Roman" w:hAnsi="Times New Roman"/>
          <w:sz w:val="24"/>
          <w:szCs w:val="24"/>
          <w:rtl w:val="0"/>
        </w:rPr>
        <w:t xml:space="preserve">. Specifically, body size of the two Ephemeroptera species (one</w:t>
      </w:r>
      <w:del w:author="Peter Haase" w:id="196" w:date="2024-10-14T12:42:08Z">
        <w:r w:rsidDel="00000000" w:rsidR="00000000" w:rsidRPr="00000000">
          <w:rPr>
            <w:rFonts w:ascii="Times New Roman" w:cs="Times New Roman" w:eastAsia="Times New Roman" w:hAnsi="Times New Roman"/>
            <w:sz w:val="24"/>
            <w:szCs w:val="24"/>
            <w:rtl w:val="0"/>
          </w:rPr>
          <w:delText xml:space="preserve"> </w:delText>
        </w:r>
        <w:commentRangeStart w:id="92"/>
        <w:commentRangeStart w:id="93"/>
        <w:commentRangeStart w:id="94"/>
        <w:r w:rsidDel="00000000" w:rsidR="00000000" w:rsidRPr="00000000">
          <w:rPr>
            <w:rFonts w:ascii="Times New Roman" w:cs="Times New Roman" w:eastAsia="Times New Roman" w:hAnsi="Times New Roman"/>
            <w:sz w:val="24"/>
            <w:szCs w:val="24"/>
            <w:rtl w:val="0"/>
          </w:rPr>
          <w:delText xml:space="preserve">univoltine</w:delText>
        </w:r>
        <w:commentRangeEnd w:id="94"/>
        <w:r w:rsidDel="00000000" w:rsidR="00000000" w:rsidRPr="00000000">
          <w:commentReference w:id="94"/>
        </w:r>
        <w:r w:rsidDel="00000000" w:rsidR="00000000" w:rsidRPr="00000000">
          <w:rPr>
            <w:rFonts w:ascii="Times New Roman" w:cs="Times New Roman" w:eastAsia="Times New Roman" w:hAnsi="Times New Roman"/>
            <w:sz w:val="24"/>
            <w:szCs w:val="24"/>
            <w:rtl w:val="0"/>
          </w:rPr>
          <w:delText xml:space="preserve">,</w:delText>
        </w:r>
      </w:del>
      <w:r w:rsidDel="00000000" w:rsidR="00000000" w:rsidRPr="00000000">
        <w:rPr>
          <w:rFonts w:ascii="Times New Roman" w:cs="Times New Roman" w:eastAsia="Times New Roman" w:hAnsi="Times New Roman"/>
          <w:sz w:val="24"/>
          <w:szCs w:val="24"/>
          <w:rtl w:val="0"/>
        </w:rPr>
        <w:t xml:space="preserve"> bivoltine or multivoltine</w:t>
      </w:r>
      <w:commentRangeEnd w:id="92"/>
      <w:r w:rsidDel="00000000" w:rsidR="00000000" w:rsidRPr="00000000">
        <w:commentReference w:id="92"/>
      </w:r>
      <w:commentRangeEnd w:id="93"/>
      <w:r w:rsidDel="00000000" w:rsidR="00000000" w:rsidRPr="00000000">
        <w:commentReference w:id="93"/>
      </w:r>
      <w:r w:rsidDel="00000000" w:rsidR="00000000" w:rsidRPr="00000000">
        <w:rPr>
          <w:rFonts w:ascii="Times New Roman" w:cs="Times New Roman" w:eastAsia="Times New Roman" w:hAnsi="Times New Roman"/>
          <w:sz w:val="24"/>
          <w:szCs w:val="24"/>
          <w:rtl w:val="0"/>
        </w:rPr>
        <w:t xml:space="preserve">, and one mostly semivoltine, and in rare cases univoltine)</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and the gammarid (</w:t>
      </w:r>
      <w:r w:rsidDel="00000000" w:rsidR="00000000" w:rsidRPr="00000000">
        <w:rPr>
          <w:rFonts w:ascii="Times New Roman" w:cs="Times New Roman" w:eastAsia="Times New Roman" w:hAnsi="Times New Roman"/>
          <w:sz w:val="24"/>
          <w:szCs w:val="24"/>
          <w:rtl w:val="0"/>
        </w:rPr>
        <w:t xml:space="preserve">bivoltine or multivoltine</w:t>
      </w:r>
      <w:r w:rsidDel="00000000" w:rsidR="00000000" w:rsidRPr="00000000">
        <w:rPr>
          <w:rFonts w:ascii="Times New Roman" w:cs="Times New Roman" w:eastAsia="Times New Roman" w:hAnsi="Times New Roman"/>
          <w:sz w:val="24"/>
          <w:szCs w:val="24"/>
          <w:rtl w:val="0"/>
        </w:rPr>
        <w:t xml:space="preserve">) decreased, the midge (bivoltine) increased, and five species (all univoltine) did not exhibit changes over time. </w:t>
      </w:r>
      <w:commentRangeStart w:id="95"/>
      <w:commentRangeStart w:id="96"/>
      <w:r w:rsidDel="00000000" w:rsidR="00000000" w:rsidRPr="00000000">
        <w:rPr>
          <w:rFonts w:ascii="Times New Roman" w:cs="Times New Roman" w:eastAsia="Times New Roman" w:hAnsi="Times New Roman"/>
          <w:sz w:val="24"/>
          <w:szCs w:val="24"/>
          <w:rtl w:val="0"/>
        </w:rPr>
        <w:t xml:space="preserve">This suggests changes in emergence time are more important in this system and studied time period than changes in temperature-induced decreases that we predicted.</w:t>
      </w:r>
      <w:commentRangeEnd w:id="95"/>
      <w:r w:rsidDel="00000000" w:rsidR="00000000" w:rsidRPr="00000000">
        <w:commentReference w:id="95"/>
      </w:r>
      <w:commentRangeEnd w:id="96"/>
      <w:r w:rsidDel="00000000" w:rsidR="00000000" w:rsidRPr="00000000">
        <w:commentReference w:id="96"/>
      </w:r>
      <w:r w:rsidDel="00000000" w:rsidR="00000000" w:rsidRPr="00000000">
        <w:rPr>
          <w:rFonts w:ascii="Times New Roman" w:cs="Times New Roman" w:eastAsia="Times New Roman" w:hAnsi="Times New Roman"/>
          <w:sz w:val="24"/>
          <w:szCs w:val="24"/>
          <w:rtl w:val="0"/>
        </w:rPr>
        <w:t xml:space="preserve"> Interspecifically, we found both a shift in community composition </w:t>
      </w:r>
      <w:del w:author="Laura Antao" w:id="197" w:date="2024-10-18T14:32:01Z">
        <w:r w:rsidDel="00000000" w:rsidR="00000000" w:rsidRPr="00000000">
          <w:rPr>
            <w:rFonts w:ascii="Times New Roman" w:cs="Times New Roman" w:eastAsia="Times New Roman" w:hAnsi="Times New Roman"/>
            <w:sz w:val="24"/>
            <w:szCs w:val="24"/>
            <w:rtl w:val="0"/>
          </w:rPr>
          <w:delText xml:space="preserve">towards larger species </w:delText>
        </w:r>
      </w:del>
      <w:r w:rsidDel="00000000" w:rsidR="00000000" w:rsidRPr="00000000">
        <w:rPr>
          <w:rFonts w:ascii="Times New Roman" w:cs="Times New Roman" w:eastAsia="Times New Roman" w:hAnsi="Times New Roman"/>
          <w:sz w:val="24"/>
          <w:szCs w:val="24"/>
          <w:rtl w:val="0"/>
        </w:rPr>
        <w:t xml:space="preserve">resulting from larger species </w:t>
      </w:r>
      <w:ins w:author="Laura Antao" w:id="198" w:date="2024-10-18T14:32:10Z">
        <w:r w:rsidDel="00000000" w:rsidR="00000000" w:rsidRPr="00000000">
          <w:rPr>
            <w:rFonts w:ascii="Times New Roman" w:cs="Times New Roman" w:eastAsia="Times New Roman" w:hAnsi="Times New Roman"/>
            <w:sz w:val="24"/>
            <w:szCs w:val="24"/>
            <w:rtl w:val="0"/>
          </w:rPr>
          <w:t xml:space="preserve">being </w:t>
        </w:r>
      </w:ins>
      <w:r w:rsidDel="00000000" w:rsidR="00000000" w:rsidRPr="00000000">
        <w:rPr>
          <w:rFonts w:ascii="Times New Roman" w:cs="Times New Roman" w:eastAsia="Times New Roman" w:hAnsi="Times New Roman"/>
          <w:sz w:val="24"/>
          <w:szCs w:val="24"/>
          <w:rtl w:val="0"/>
        </w:rPr>
        <w:t xml:space="preserve">more likely to increase in </w:t>
      </w:r>
      <w:del w:author="Laura Antao" w:id="199" w:date="2024-10-18T14:32:16Z">
        <w:r w:rsidDel="00000000" w:rsidR="00000000" w:rsidRPr="00000000">
          <w:rPr>
            <w:rFonts w:ascii="Times New Roman" w:cs="Times New Roman" w:eastAsia="Times New Roman" w:hAnsi="Times New Roman"/>
            <w:sz w:val="24"/>
            <w:szCs w:val="24"/>
            <w:rtl w:val="0"/>
          </w:rPr>
          <w:delText xml:space="preserve">their </w:delText>
        </w:r>
      </w:del>
      <w:r w:rsidDel="00000000" w:rsidR="00000000" w:rsidRPr="00000000">
        <w:rPr>
          <w:rFonts w:ascii="Times New Roman" w:cs="Times New Roman" w:eastAsia="Times New Roman" w:hAnsi="Times New Roman"/>
          <w:sz w:val="24"/>
          <w:szCs w:val="24"/>
          <w:rtl w:val="0"/>
        </w:rPr>
        <w:t xml:space="preserve">abundances</w:t>
      </w:r>
      <w:ins w:author="Laura Antao" w:id="200" w:date="2024-10-18T14:32:18Z">
        <w:r w:rsidDel="00000000" w:rsidR="00000000" w:rsidRPr="00000000">
          <w:rPr>
            <w:rFonts w:ascii="Times New Roman" w:cs="Times New Roman" w:eastAsia="Times New Roman" w:hAnsi="Times New Roman"/>
            <w:sz w:val="24"/>
            <w:szCs w:val="24"/>
            <w:rtl w:val="0"/>
          </w:rPr>
          <w:t xml:space="preserve"> over time</w:t>
        </w:r>
      </w:ins>
      <w:r w:rsidDel="00000000" w:rsidR="00000000" w:rsidRPr="00000000">
        <w:rPr>
          <w:rFonts w:ascii="Times New Roman" w:cs="Times New Roman" w:eastAsia="Times New Roman" w:hAnsi="Times New Roman"/>
          <w:sz w:val="24"/>
          <w:szCs w:val="24"/>
          <w:rtl w:val="0"/>
        </w:rPr>
        <w:t xml:space="preserve"> (i.e., rather than a loss of small species). </w:t>
      </w:r>
      <w:del w:author="Lucie Kuczynski" w:id="201" w:date="2024-10-01T00:05:02Z">
        <w:r w:rsidDel="00000000" w:rsidR="00000000" w:rsidRPr="00000000">
          <w:rPr>
            <w:rFonts w:ascii="Times New Roman" w:cs="Times New Roman" w:eastAsia="Times New Roman" w:hAnsi="Times New Roman"/>
            <w:sz w:val="24"/>
            <w:szCs w:val="24"/>
            <w:rtl w:val="0"/>
          </w:rPr>
          <w:delText xml:space="preserve">Identifying how and why changes are occurring is critical given the multitude of ongoing pressures to freshwater communities.</w:delText>
        </w:r>
      </w:del>
      <w:r w:rsidDel="00000000" w:rsidR="00000000" w:rsidRPr="00000000">
        <w:rPr>
          <w:rtl w:val="0"/>
        </w:rPr>
      </w:r>
    </w:p>
    <w:p w:rsidR="00000000" w:rsidDel="00000000" w:rsidP="00000000" w:rsidRDefault="00000000" w:rsidRPr="00000000" w14:paraId="000000AD">
      <w:pPr>
        <w:spacing w:after="240" w:before="240" w:lineRule="auto"/>
        <w:rPr>
          <w:rFonts w:ascii="Times New Roman" w:cs="Times New Roman" w:eastAsia="Times New Roman" w:hAnsi="Times New Roman"/>
          <w:i w:val="1"/>
          <w:sz w:val="24"/>
          <w:szCs w:val="24"/>
          <w:highlight w:val="yellow"/>
        </w:rPr>
      </w:pPr>
      <w:r w:rsidDel="00000000" w:rsidR="00000000" w:rsidRPr="00000000">
        <w:rPr>
          <w:rFonts w:ascii="Times New Roman" w:cs="Times New Roman" w:eastAsia="Times New Roman" w:hAnsi="Times New Roman"/>
          <w:b w:val="1"/>
          <w:i w:val="1"/>
          <w:sz w:val="24"/>
          <w:szCs w:val="24"/>
          <w:rtl w:val="0"/>
        </w:rPr>
        <w:t xml:space="preserve">Intraspecific variation in body size</w:t>
      </w:r>
      <w:r w:rsidDel="00000000" w:rsidR="00000000" w:rsidRPr="00000000">
        <w:rPr>
          <w:rtl w:val="0"/>
        </w:rPr>
      </w:r>
    </w:p>
    <w:p w:rsidR="00000000" w:rsidDel="00000000" w:rsidP="00000000" w:rsidRDefault="00000000" w:rsidRPr="00000000" w14:paraId="000000AE">
      <w:pPr>
        <w:spacing w:after="240" w:before="240" w:lineRule="auto"/>
        <w:rPr>
          <w:rFonts w:ascii="Times New Roman" w:cs="Times New Roman" w:eastAsia="Times New Roman" w:hAnsi="Times New Roman"/>
          <w:sz w:val="24"/>
          <w:szCs w:val="24"/>
        </w:rPr>
      </w:pPr>
      <w:commentRangeStart w:id="97"/>
      <w:commentRangeStart w:id="98"/>
      <w:r w:rsidDel="00000000" w:rsidR="00000000" w:rsidRPr="00000000">
        <w:rPr>
          <w:rFonts w:ascii="Times New Roman" w:cs="Times New Roman" w:eastAsia="Times New Roman" w:hAnsi="Times New Roman"/>
          <w:sz w:val="24"/>
          <w:szCs w:val="24"/>
          <w:rtl w:val="0"/>
        </w:rPr>
        <w:t xml:space="preserve">A</w:t>
      </w:r>
      <w:commentRangeEnd w:id="97"/>
      <w:r w:rsidDel="00000000" w:rsidR="00000000" w:rsidRPr="00000000">
        <w:commentReference w:id="97"/>
      </w:r>
      <w:r w:rsidDel="00000000" w:rsidR="00000000" w:rsidRPr="00000000">
        <w:rPr>
          <w:rFonts w:ascii="Times New Roman" w:cs="Times New Roman" w:eastAsia="Times New Roman" w:hAnsi="Times New Roman"/>
          <w:sz w:val="24"/>
          <w:szCs w:val="24"/>
          <w:rtl w:val="0"/>
        </w:rPr>
        <w:t xml:space="preserve">longside changes to phenology and distribution, body size reductions have been suggested to be a third universal response of organisms to global environmental change (</w:t>
      </w:r>
      <w:r w:rsidDel="00000000" w:rsidR="00000000" w:rsidRPr="00000000">
        <w:rPr>
          <w:rFonts w:ascii="Times New Roman" w:cs="Times New Roman" w:eastAsia="Times New Roman" w:hAnsi="Times New Roman"/>
          <w:sz w:val="24"/>
          <w:szCs w:val="24"/>
          <w:rtl w:val="0"/>
        </w:rPr>
        <w:t xml:space="preserve">Gardner et al., 2011</w:t>
      </w:r>
      <w:r w:rsidDel="00000000" w:rsidR="00000000" w:rsidRPr="00000000">
        <w:rPr>
          <w:rFonts w:ascii="Times New Roman" w:cs="Times New Roman" w:eastAsia="Times New Roman" w:hAnsi="Times New Roman"/>
          <w:sz w:val="24"/>
          <w:szCs w:val="24"/>
          <w:rtl w:val="0"/>
        </w:rPr>
        <w:t xml:space="preserve">). </w:t>
      </w:r>
      <w:ins w:author="Laura Antao" w:id="202" w:date="2024-10-18T14:33:18Z">
        <w:commentRangeEnd w:id="98"/>
        <w:r w:rsidDel="00000000" w:rsidR="00000000" w:rsidRPr="00000000">
          <w:commentReference w:id="98"/>
        </w:r>
        <w:r w:rsidDel="00000000" w:rsidR="00000000" w:rsidRPr="00000000">
          <w:rPr>
            <w:rFonts w:ascii="Times New Roman" w:cs="Times New Roman" w:eastAsia="Times New Roman" w:hAnsi="Times New Roman"/>
            <w:sz w:val="24"/>
            <w:szCs w:val="24"/>
            <w:rtl w:val="0"/>
          </w:rPr>
          <w:t xml:space="preserve">By contrast</w:t>
        </w:r>
      </w:ins>
      <w:del w:author="Laura Antao" w:id="202" w:date="2024-10-18T14:33:18Z">
        <w:r w:rsidDel="00000000" w:rsidR="00000000" w:rsidRPr="00000000">
          <w:rPr>
            <w:rFonts w:ascii="Times New Roman" w:cs="Times New Roman" w:eastAsia="Times New Roman" w:hAnsi="Times New Roman"/>
            <w:sz w:val="24"/>
            <w:szCs w:val="24"/>
            <w:rtl w:val="0"/>
          </w:rPr>
          <w:delText xml:space="preserve">Contrarily</w:delText>
        </w:r>
      </w:del>
      <w:r w:rsidDel="00000000" w:rsidR="00000000" w:rsidRPr="00000000">
        <w:rPr>
          <w:rFonts w:ascii="Times New Roman" w:cs="Times New Roman" w:eastAsia="Times New Roman" w:hAnsi="Times New Roman"/>
          <w:sz w:val="24"/>
          <w:szCs w:val="24"/>
          <w:rtl w:val="0"/>
        </w:rPr>
        <w:t xml:space="preserve">, we found no unified patterns of temporal changes in intraspecific body size across the nine analyzed species</w:t>
      </w:r>
      <w:del w:author="Laura Antao" w:id="203" w:date="2024-10-18T14:35:00Z">
        <w:r w:rsidDel="00000000" w:rsidR="00000000" w:rsidRPr="00000000">
          <w:rPr>
            <w:rFonts w:ascii="Times New Roman" w:cs="Times New Roman" w:eastAsia="Times New Roman" w:hAnsi="Times New Roman"/>
            <w:sz w:val="24"/>
            <w:szCs w:val="24"/>
            <w:rtl w:val="0"/>
          </w:rPr>
          <w:delText xml:space="preserve">, with body size decreases, increases, and stability all being observed.</w:delText>
        </w:r>
      </w:del>
      <w:ins w:author="Laura Antao" w:id="203" w:date="2024-10-18T14:35:00Z">
        <w:r w:rsidDel="00000000" w:rsidR="00000000" w:rsidRPr="00000000">
          <w:rPr>
            <w:rFonts w:ascii="Times New Roman" w:cs="Times New Roman" w:eastAsia="Times New Roman" w:hAnsi="Times New Roman"/>
            <w:sz w:val="24"/>
            <w:szCs w:val="24"/>
            <w:rtl w:val="0"/>
          </w:rPr>
          <w:t xml:space="preserve">, which is consistent</w:t>
        </w:r>
      </w:ins>
      <w:del w:author="Laura Antao" w:id="203" w:date="2024-10-18T14:35:00Z">
        <w:r w:rsidDel="00000000" w:rsidR="00000000" w:rsidRPr="00000000">
          <w:rPr>
            <w:rFonts w:ascii="Times New Roman" w:cs="Times New Roman" w:eastAsia="Times New Roman" w:hAnsi="Times New Roman"/>
            <w:sz w:val="24"/>
            <w:szCs w:val="24"/>
            <w:rtl w:val="0"/>
          </w:rPr>
          <w:delText xml:space="preserve"> </w:delText>
        </w:r>
        <w:r w:rsidDel="00000000" w:rsidR="00000000" w:rsidRPr="00000000">
          <w:rPr>
            <w:rFonts w:ascii="Times New Roman" w:cs="Times New Roman" w:eastAsia="Times New Roman" w:hAnsi="Times New Roman"/>
            <w:sz w:val="24"/>
            <w:szCs w:val="24"/>
            <w:rtl w:val="0"/>
          </w:rPr>
          <w:delText xml:space="preserve">This corresponds</w:delText>
        </w:r>
      </w:del>
      <w:r w:rsidDel="00000000" w:rsidR="00000000" w:rsidRPr="00000000">
        <w:rPr>
          <w:rFonts w:ascii="Times New Roman" w:cs="Times New Roman" w:eastAsia="Times New Roman" w:hAnsi="Times New Roman"/>
          <w:sz w:val="24"/>
          <w:szCs w:val="24"/>
          <w:rtl w:val="0"/>
        </w:rPr>
        <w:t xml:space="preserve"> with some previous</w:t>
      </w:r>
      <w:ins w:author="Laura Antao" w:id="204" w:date="2024-10-18T14:35:41Z">
        <w:r w:rsidDel="00000000" w:rsidR="00000000" w:rsidRPr="00000000">
          <w:rPr>
            <w:rFonts w:ascii="Times New Roman" w:cs="Times New Roman" w:eastAsia="Times New Roman" w:hAnsi="Times New Roman"/>
            <w:sz w:val="24"/>
            <w:szCs w:val="24"/>
            <w:rtl w:val="0"/>
          </w:rPr>
          <w:t xml:space="preserve">ly reported responses for</w:t>
        </w:r>
      </w:ins>
      <w:del w:author="Laura Antao" w:id="204" w:date="2024-10-18T14:35:41Z">
        <w:r w:rsidDel="00000000" w:rsidR="00000000" w:rsidRPr="00000000">
          <w:rPr>
            <w:rFonts w:ascii="Times New Roman" w:cs="Times New Roman" w:eastAsia="Times New Roman" w:hAnsi="Times New Roman"/>
            <w:sz w:val="24"/>
            <w:szCs w:val="24"/>
            <w:rtl w:val="0"/>
          </w:rPr>
          <w:delText xml:space="preserve"> observations for body size responses of</w:delText>
        </w:r>
      </w:del>
      <w:r w:rsidDel="00000000" w:rsidR="00000000" w:rsidRPr="00000000">
        <w:rPr>
          <w:rFonts w:ascii="Times New Roman" w:cs="Times New Roman" w:eastAsia="Times New Roman" w:hAnsi="Times New Roman"/>
          <w:sz w:val="24"/>
          <w:szCs w:val="24"/>
          <w:rtl w:val="0"/>
        </w:rPr>
        <w:t xml:space="preserve"> insects (</w:t>
      </w:r>
      <w:r w:rsidDel="00000000" w:rsidR="00000000" w:rsidRPr="00000000">
        <w:rPr>
          <w:rFonts w:ascii="Times New Roman" w:cs="Times New Roman" w:eastAsia="Times New Roman" w:hAnsi="Times New Roman"/>
          <w:sz w:val="24"/>
          <w:szCs w:val="24"/>
          <w:rtl w:val="0"/>
        </w:rPr>
        <w:t xml:space="preserve">Martins et al., 2023</w:t>
      </w:r>
      <w:r w:rsidDel="00000000" w:rsidR="00000000" w:rsidRPr="00000000">
        <w:rPr>
          <w:rFonts w:ascii="Times New Roman" w:cs="Times New Roman" w:eastAsia="Times New Roman" w:hAnsi="Times New Roman"/>
          <w:sz w:val="24"/>
          <w:szCs w:val="24"/>
          <w:rtl w:val="0"/>
        </w:rPr>
        <w:t xml:space="preserve">) and fish (Audzionyte et al., 2020). </w:t>
      </w:r>
      <w:commentRangeStart w:id="99"/>
      <w:r w:rsidDel="00000000" w:rsidR="00000000" w:rsidRPr="00000000">
        <w:rPr>
          <w:rFonts w:ascii="Times New Roman" w:cs="Times New Roman" w:eastAsia="Times New Roman" w:hAnsi="Times New Roman"/>
          <w:sz w:val="24"/>
          <w:szCs w:val="24"/>
          <w:rtl w:val="0"/>
        </w:rPr>
        <w:t xml:space="preserve">A lack of overarching responses could be due to</w:t>
      </w:r>
      <w:commentRangeEnd w:id="99"/>
      <w:r w:rsidDel="00000000" w:rsidR="00000000" w:rsidRPr="00000000">
        <w:commentReference w:id="99"/>
      </w:r>
      <w:r w:rsidDel="00000000" w:rsidR="00000000" w:rsidRPr="00000000">
        <w:rPr>
          <w:rFonts w:ascii="Times New Roman" w:cs="Times New Roman" w:eastAsia="Times New Roman" w:hAnsi="Times New Roman"/>
          <w:sz w:val="24"/>
          <w:szCs w:val="24"/>
          <w:rtl w:val="0"/>
        </w:rPr>
        <w:t xml:space="preserve"> the importance of other drivers such as shifts in stream nutrients or runoff, could reflect poor alignment with annual temperatures (the scale selected for this study), or changes in temperature may not yet be large enough to have strong effects on body size.</w:t>
      </w:r>
      <w:commentRangeStart w:id="100"/>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In</w:t>
      </w:r>
      <w:commentRangeEnd w:id="100"/>
      <w:r w:rsidDel="00000000" w:rsidR="00000000" w:rsidRPr="00000000">
        <w:commentReference w:id="100"/>
      </w:r>
      <w:r w:rsidDel="00000000" w:rsidR="00000000" w:rsidRPr="00000000">
        <w:rPr>
          <w:rFonts w:ascii="Times New Roman" w:cs="Times New Roman" w:eastAsia="Times New Roman" w:hAnsi="Times New Roman"/>
          <w:sz w:val="24"/>
          <w:szCs w:val="24"/>
          <w:rtl w:val="0"/>
        </w:rPr>
        <w:t xml:space="preserve">terestingly, species that showed temporal changes in intraspecific body size, including both increases and decreases, were always associated with voltinism plasticity (</w:t>
      </w:r>
      <w:r w:rsidDel="00000000" w:rsidR="00000000" w:rsidRPr="00000000">
        <w:rPr>
          <w:rFonts w:ascii="Times New Roman" w:cs="Times New Roman" w:eastAsia="Times New Roman" w:hAnsi="Times New Roman"/>
          <w:i w:val="1"/>
          <w:sz w:val="24"/>
          <w:szCs w:val="24"/>
          <w:rtl w:val="0"/>
        </w:rPr>
        <w:t xml:space="preserve">B. rhodani, E. danica, G. roeselii,  P. olivacea</w:t>
      </w:r>
      <w:r w:rsidDel="00000000" w:rsidR="00000000" w:rsidRPr="00000000">
        <w:rPr>
          <w:rFonts w:ascii="Times New Roman" w:cs="Times New Roman" w:eastAsia="Times New Roman" w:hAnsi="Times New Roman"/>
          <w:sz w:val="24"/>
          <w:szCs w:val="24"/>
          <w:rtl w:val="0"/>
        </w:rPr>
        <w:t xml:space="preserve">), i.e. </w:t>
      </w:r>
      <w:del w:author="Laura Antao" w:id="205" w:date="2024-10-18T14:40:14Z">
        <w:r w:rsidDel="00000000" w:rsidR="00000000" w:rsidRPr="00000000">
          <w:rPr>
            <w:rFonts w:ascii="Times New Roman" w:cs="Times New Roman" w:eastAsia="Times New Roman" w:hAnsi="Times New Roman"/>
            <w:sz w:val="24"/>
            <w:szCs w:val="24"/>
            <w:rtl w:val="0"/>
          </w:rPr>
          <w:delText xml:space="preserve">are </w:delText>
        </w:r>
      </w:del>
      <w:r w:rsidDel="00000000" w:rsidR="00000000" w:rsidRPr="00000000">
        <w:rPr>
          <w:rFonts w:ascii="Times New Roman" w:cs="Times New Roman" w:eastAsia="Times New Roman" w:hAnsi="Times New Roman"/>
          <w:sz w:val="24"/>
          <w:szCs w:val="24"/>
          <w:rtl w:val="0"/>
        </w:rPr>
        <w:t xml:space="preserve">species capable of adjusting the number of generations they have per year depending on prevailing environmental conditions. </w:t>
      </w:r>
      <w:ins w:author="Laura Antao" w:id="206" w:date="2024-10-18T14:40:22Z">
        <w:r w:rsidDel="00000000" w:rsidR="00000000" w:rsidRPr="00000000">
          <w:rPr>
            <w:rFonts w:ascii="Times New Roman" w:cs="Times New Roman" w:eastAsia="Times New Roman" w:hAnsi="Times New Roman"/>
            <w:sz w:val="24"/>
            <w:szCs w:val="24"/>
            <w:rtl w:val="0"/>
          </w:rPr>
          <w:t xml:space="preserve">On the other hand</w:t>
        </w:r>
      </w:ins>
      <w:del w:author="Laura Antao" w:id="206" w:date="2024-10-18T14:40:22Z">
        <w:r w:rsidDel="00000000" w:rsidR="00000000" w:rsidRPr="00000000">
          <w:rPr>
            <w:rFonts w:ascii="Times New Roman" w:cs="Times New Roman" w:eastAsia="Times New Roman" w:hAnsi="Times New Roman"/>
            <w:sz w:val="24"/>
            <w:szCs w:val="24"/>
            <w:rtl w:val="0"/>
          </w:rPr>
          <w:delText xml:space="preserve">Opposingly</w:delText>
        </w:r>
      </w:del>
      <w:r w:rsidDel="00000000" w:rsidR="00000000" w:rsidRPr="00000000">
        <w:rPr>
          <w:rFonts w:ascii="Times New Roman" w:cs="Times New Roman" w:eastAsia="Times New Roman" w:hAnsi="Times New Roman"/>
          <w:sz w:val="24"/>
          <w:szCs w:val="24"/>
          <w:rtl w:val="0"/>
        </w:rPr>
        <w:t xml:space="preserve">, organisms with “strict” voltinism life cycles (</w:t>
      </w:r>
      <w:r w:rsidDel="00000000" w:rsidR="00000000" w:rsidRPr="00000000">
        <w:rPr>
          <w:rFonts w:ascii="Times New Roman" w:cs="Times New Roman" w:eastAsia="Times New Roman" w:hAnsi="Times New Roman"/>
          <w:i w:val="1"/>
          <w:sz w:val="24"/>
          <w:szCs w:val="24"/>
          <w:rtl w:val="0"/>
        </w:rPr>
        <w:t xml:space="preserve">A fluviatilus, A </w:t>
      </w:r>
      <w:r w:rsidDel="00000000" w:rsidR="00000000" w:rsidRPr="00000000">
        <w:rPr>
          <w:rFonts w:ascii="Times New Roman" w:cs="Times New Roman" w:eastAsia="Times New Roman" w:hAnsi="Times New Roman"/>
          <w:i w:val="1"/>
          <w:sz w:val="24"/>
          <w:szCs w:val="24"/>
          <w:rtl w:val="0"/>
        </w:rPr>
        <w:t xml:space="preserve">aestivalis</w:t>
      </w:r>
      <w:r w:rsidDel="00000000" w:rsidR="00000000" w:rsidRPr="00000000">
        <w:rPr>
          <w:rFonts w:ascii="Times New Roman" w:cs="Times New Roman" w:eastAsia="Times New Roman" w:hAnsi="Times New Roman"/>
          <w:i w:val="1"/>
          <w:sz w:val="24"/>
          <w:szCs w:val="24"/>
          <w:rtl w:val="0"/>
        </w:rPr>
        <w:t xml:space="preserve">, E. tetraedra, </w:t>
      </w:r>
      <w:r w:rsidDel="00000000" w:rsidR="00000000" w:rsidRPr="00000000">
        <w:rPr>
          <w:rFonts w:ascii="Times New Roman" w:cs="Times New Roman" w:eastAsia="Times New Roman" w:hAnsi="Times New Roman"/>
          <w:i w:val="1"/>
          <w:sz w:val="24"/>
          <w:szCs w:val="24"/>
          <w:rtl w:val="0"/>
        </w:rPr>
        <w:t xml:space="preserve">H. siltalai</w:t>
      </w:r>
      <w:r w:rsidDel="00000000" w:rsidR="00000000" w:rsidRPr="00000000">
        <w:rPr>
          <w:rFonts w:ascii="Times New Roman" w:cs="Times New Roman" w:eastAsia="Times New Roman" w:hAnsi="Times New Roman"/>
          <w:i w:val="1"/>
          <w:sz w:val="24"/>
          <w:szCs w:val="24"/>
          <w:rtl w:val="0"/>
        </w:rPr>
        <w:t xml:space="preserve">, O. villosus</w:t>
      </w:r>
      <w:r w:rsidDel="00000000" w:rsidR="00000000" w:rsidRPr="00000000">
        <w:rPr>
          <w:rFonts w:ascii="Times New Roman" w:cs="Times New Roman" w:eastAsia="Times New Roman" w:hAnsi="Times New Roman"/>
          <w:sz w:val="24"/>
          <w:szCs w:val="24"/>
          <w:rtl w:val="0"/>
        </w:rPr>
        <w:t xml:space="preserve">), </w:t>
      </w:r>
      <w:del w:author="Laura Antao" w:id="207" w:date="2024-10-18T14:40:37Z">
        <w:r w:rsidDel="00000000" w:rsidR="00000000" w:rsidRPr="00000000">
          <w:rPr>
            <w:rFonts w:ascii="Times New Roman" w:cs="Times New Roman" w:eastAsia="Times New Roman" w:hAnsi="Times New Roman"/>
            <w:sz w:val="24"/>
            <w:szCs w:val="24"/>
            <w:rtl w:val="0"/>
          </w:rPr>
          <w:delText xml:space="preserve">those with a fixed number of generations per year, </w:delText>
        </w:r>
      </w:del>
      <w:r w:rsidDel="00000000" w:rsidR="00000000" w:rsidRPr="00000000">
        <w:rPr>
          <w:rFonts w:ascii="Times New Roman" w:cs="Times New Roman" w:eastAsia="Times New Roman" w:hAnsi="Times New Roman"/>
          <w:sz w:val="24"/>
          <w:szCs w:val="24"/>
          <w:rtl w:val="0"/>
        </w:rPr>
        <w:t xml:space="preserve">showed no general changes in body size over time, indicating a higher dependence on seasonal predictability. </w:t>
      </w:r>
      <w:commentRangeStart w:id="101"/>
      <w:r w:rsidDel="00000000" w:rsidR="00000000" w:rsidRPr="00000000">
        <w:rPr>
          <w:rFonts w:ascii="Times New Roman" w:cs="Times New Roman" w:eastAsia="Times New Roman" w:hAnsi="Times New Roman"/>
          <w:sz w:val="24"/>
          <w:szCs w:val="24"/>
          <w:rtl w:val="0"/>
        </w:rPr>
        <w:t xml:space="preserve">Taken together, these findings suggest phenological shifts are stronger drivers of intraspecific body size variation compared to temperature and other drivers, which are more likely to impact intraspecific body size, at least over these 16-19 year periods.</w:t>
      </w:r>
      <w:commentRangeEnd w:id="101"/>
      <w:r w:rsidDel="00000000" w:rsidR="00000000" w:rsidRPr="00000000">
        <w:commentReference w:id="101"/>
      </w:r>
      <w:r w:rsidDel="00000000" w:rsidR="00000000" w:rsidRPr="00000000">
        <w:rPr>
          <w:rtl w:val="0"/>
        </w:rPr>
      </w:r>
    </w:p>
    <w:p w:rsidR="00000000" w:rsidDel="00000000" w:rsidP="00000000" w:rsidRDefault="00000000" w:rsidRPr="00000000" w14:paraId="000000AF">
      <w:pPr>
        <w:spacing w:after="240" w:befor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interplay between changes in thermal and phenological regimes cannot be easily disentangled. Broadly speaking, the responses we observed can be categorized into three main scenarios. First, five “strictly” univoltine species (</w:t>
      </w:r>
      <w:r w:rsidDel="00000000" w:rsidR="00000000" w:rsidRPr="00000000">
        <w:rPr>
          <w:rFonts w:ascii="Times New Roman" w:cs="Times New Roman" w:eastAsia="Times New Roman" w:hAnsi="Times New Roman"/>
          <w:i w:val="1"/>
          <w:sz w:val="24"/>
          <w:szCs w:val="24"/>
          <w:rtl w:val="0"/>
        </w:rPr>
        <w:t xml:space="preserve">A fluviatilus, A </w:t>
      </w:r>
      <w:r w:rsidDel="00000000" w:rsidR="00000000" w:rsidRPr="00000000">
        <w:rPr>
          <w:rFonts w:ascii="Times New Roman" w:cs="Times New Roman" w:eastAsia="Times New Roman" w:hAnsi="Times New Roman"/>
          <w:i w:val="1"/>
          <w:sz w:val="24"/>
          <w:szCs w:val="24"/>
          <w:rtl w:val="0"/>
        </w:rPr>
        <w:t xml:space="preserve">aestivalis</w:t>
      </w:r>
      <w:r w:rsidDel="00000000" w:rsidR="00000000" w:rsidRPr="00000000">
        <w:rPr>
          <w:rFonts w:ascii="Times New Roman" w:cs="Times New Roman" w:eastAsia="Times New Roman" w:hAnsi="Times New Roman"/>
          <w:i w:val="1"/>
          <w:sz w:val="24"/>
          <w:szCs w:val="24"/>
          <w:rtl w:val="0"/>
        </w:rPr>
        <w:t xml:space="preserve">, E. tetraedra, </w:t>
      </w:r>
      <w:r w:rsidDel="00000000" w:rsidR="00000000" w:rsidRPr="00000000">
        <w:rPr>
          <w:rFonts w:ascii="Times New Roman" w:cs="Times New Roman" w:eastAsia="Times New Roman" w:hAnsi="Times New Roman"/>
          <w:i w:val="1"/>
          <w:sz w:val="24"/>
          <w:szCs w:val="24"/>
          <w:rtl w:val="0"/>
        </w:rPr>
        <w:t xml:space="preserve">H. siltalai</w:t>
      </w:r>
      <w:r w:rsidDel="00000000" w:rsidR="00000000" w:rsidRPr="00000000">
        <w:rPr>
          <w:rFonts w:ascii="Times New Roman" w:cs="Times New Roman" w:eastAsia="Times New Roman" w:hAnsi="Times New Roman"/>
          <w:sz w:val="24"/>
          <w:szCs w:val="24"/>
          <w:rtl w:val="0"/>
        </w:rPr>
        <w:t xml:space="preserve">, and</w:t>
      </w:r>
      <w:r w:rsidDel="00000000" w:rsidR="00000000" w:rsidRPr="00000000">
        <w:rPr>
          <w:rFonts w:ascii="Times New Roman" w:cs="Times New Roman" w:eastAsia="Times New Roman" w:hAnsi="Times New Roman"/>
          <w:i w:val="1"/>
          <w:sz w:val="24"/>
          <w:szCs w:val="24"/>
          <w:rtl w:val="0"/>
        </w:rPr>
        <w:t xml:space="preserve"> O. villosus), </w:t>
      </w:r>
      <w:r w:rsidDel="00000000" w:rsidR="00000000" w:rsidRPr="00000000">
        <w:rPr>
          <w:rFonts w:ascii="Times New Roman" w:cs="Times New Roman" w:eastAsia="Times New Roman" w:hAnsi="Times New Roman"/>
          <w:sz w:val="24"/>
          <w:szCs w:val="24"/>
          <w:rtl w:val="0"/>
        </w:rPr>
        <w:t xml:space="preserve">showed no strong changes in body size through time. The lack of change could potentially be due to the effects of i</w:t>
      </w:r>
      <w:commentRangeStart w:id="102"/>
      <w:r w:rsidDel="00000000" w:rsidR="00000000" w:rsidRPr="00000000">
        <w:rPr>
          <w:rFonts w:ascii="Times New Roman" w:cs="Times New Roman" w:eastAsia="Times New Roman" w:hAnsi="Times New Roman"/>
          <w:sz w:val="24"/>
          <w:szCs w:val="24"/>
          <w:rtl w:val="0"/>
        </w:rPr>
        <w:t xml:space="preserve">ncreasing temperature</w:t>
      </w:r>
      <w:commentRangeEnd w:id="102"/>
      <w:r w:rsidDel="00000000" w:rsidR="00000000" w:rsidRPr="00000000">
        <w:commentReference w:id="102"/>
      </w:r>
      <w:r w:rsidDel="00000000" w:rsidR="00000000" w:rsidRPr="00000000">
        <w:rPr>
          <w:rFonts w:ascii="Times New Roman" w:cs="Times New Roman" w:eastAsia="Times New Roman" w:hAnsi="Times New Roman"/>
          <w:sz w:val="24"/>
          <w:szCs w:val="24"/>
          <w:rtl w:val="0"/>
        </w:rPr>
        <w:t xml:space="preserve"> and shifting phenology balancing each other out. For example, if phenological shifts cause a univoltine species to hatch earlier than usual</w:t>
      </w:r>
      <w:ins w:author="Lucie Kuczynski" w:id="208" w:date="2024-10-01T00:14:37Z">
        <w:r w:rsidDel="00000000" w:rsidR="00000000" w:rsidRPr="00000000">
          <w:rPr>
            <w:rFonts w:ascii="Times New Roman" w:cs="Times New Roman" w:eastAsia="Times New Roman" w:hAnsi="Times New Roman"/>
            <w:sz w:val="24"/>
            <w:szCs w:val="24"/>
            <w:rtl w:val="0"/>
          </w:rPr>
          <w:t xml:space="preserve"> (ref)</w:t>
        </w:r>
      </w:ins>
      <w:r w:rsidDel="00000000" w:rsidR="00000000" w:rsidRPr="00000000">
        <w:rPr>
          <w:rFonts w:ascii="Times New Roman" w:cs="Times New Roman" w:eastAsia="Times New Roman" w:hAnsi="Times New Roman"/>
          <w:sz w:val="24"/>
          <w:szCs w:val="24"/>
          <w:rtl w:val="0"/>
        </w:rPr>
        <w:t xml:space="preserve">, then one would expect, given sampling season consistency, that the sampled individuals would be larger for a given sampling date. However, if the effects of increasing temperature cause the same individuals to have smaller body sizes (i.e., the temperature-size rule)</w:t>
      </w:r>
      <w:ins w:author="Lucie Kuczynski" w:id="209" w:date="2024-10-01T00:15:01Z">
        <w:r w:rsidDel="00000000" w:rsidR="00000000" w:rsidRPr="00000000">
          <w:rPr>
            <w:rFonts w:ascii="Times New Roman" w:cs="Times New Roman" w:eastAsia="Times New Roman" w:hAnsi="Times New Roman"/>
            <w:sz w:val="24"/>
            <w:szCs w:val="24"/>
            <w:rtl w:val="0"/>
          </w:rPr>
          <w:t xml:space="preserve"> (ref)</w:t>
        </w:r>
      </w:ins>
      <w:r w:rsidDel="00000000" w:rsidR="00000000" w:rsidRPr="00000000">
        <w:rPr>
          <w:rFonts w:ascii="Times New Roman" w:cs="Times New Roman" w:eastAsia="Times New Roman" w:hAnsi="Times New Roman"/>
          <w:sz w:val="24"/>
          <w:szCs w:val="24"/>
          <w:rtl w:val="0"/>
        </w:rPr>
        <w:t xml:space="preserve">, then the effects of earlier development could be counteracted, leaving univoltine species the same general size, but at potentially different developmental phases. Second, the chironomid (</w:t>
      </w:r>
      <w:r w:rsidDel="00000000" w:rsidR="00000000" w:rsidRPr="00000000">
        <w:rPr>
          <w:rFonts w:ascii="Times New Roman" w:cs="Times New Roman" w:eastAsia="Times New Roman" w:hAnsi="Times New Roman"/>
          <w:i w:val="1"/>
          <w:sz w:val="24"/>
          <w:szCs w:val="24"/>
          <w:rtl w:val="0"/>
        </w:rPr>
        <w:t xml:space="preserve">P. olivacea) </w:t>
      </w:r>
      <w:r w:rsidDel="00000000" w:rsidR="00000000" w:rsidRPr="00000000">
        <w:rPr>
          <w:rFonts w:ascii="Times New Roman" w:cs="Times New Roman" w:eastAsia="Times New Roman" w:hAnsi="Times New Roman"/>
          <w:sz w:val="24"/>
          <w:szCs w:val="24"/>
          <w:rtl w:val="0"/>
        </w:rPr>
        <w:t xml:space="preserve">demonstrates voltinism plasticity and was the only species that became larger through time. T</w:t>
      </w:r>
      <w:commentRangeStart w:id="103"/>
      <w:r w:rsidDel="00000000" w:rsidR="00000000" w:rsidRPr="00000000">
        <w:rPr>
          <w:rFonts w:ascii="Times New Roman" w:cs="Times New Roman" w:eastAsia="Times New Roman" w:hAnsi="Times New Roman"/>
          <w:sz w:val="24"/>
          <w:szCs w:val="24"/>
          <w:rtl w:val="0"/>
        </w:rPr>
        <w:t xml:space="preserve">his increase in body size is likely related to earlier emergence patterns and longer growing season</w:t>
      </w:r>
      <w:commentRangeEnd w:id="103"/>
      <w:r w:rsidDel="00000000" w:rsidR="00000000" w:rsidRPr="00000000">
        <w:commentReference w:id="103"/>
      </w:r>
      <w:r w:rsidDel="00000000" w:rsidR="00000000" w:rsidRPr="00000000">
        <w:rPr>
          <w:rFonts w:ascii="Times New Roman" w:cs="Times New Roman" w:eastAsia="Times New Roman" w:hAnsi="Times New Roman"/>
          <w:sz w:val="24"/>
          <w:szCs w:val="24"/>
          <w:rtl w:val="0"/>
        </w:rPr>
        <w:t xml:space="preserve">s. Third, three species (</w:t>
      </w:r>
      <w:r w:rsidDel="00000000" w:rsidR="00000000" w:rsidRPr="00000000">
        <w:rPr>
          <w:rFonts w:ascii="Times New Roman" w:cs="Times New Roman" w:eastAsia="Times New Roman" w:hAnsi="Times New Roman"/>
          <w:i w:val="1"/>
          <w:sz w:val="24"/>
          <w:szCs w:val="24"/>
          <w:rtl w:val="0"/>
        </w:rPr>
        <w:t xml:space="preserve">B. rhodani, E. danica</w:t>
      </w:r>
      <w:r w:rsidDel="00000000" w:rsidR="00000000" w:rsidRPr="00000000">
        <w:rPr>
          <w:rFonts w:ascii="Times New Roman" w:cs="Times New Roman" w:eastAsia="Times New Roman" w:hAnsi="Times New Roman"/>
          <w:sz w:val="24"/>
          <w:szCs w:val="24"/>
          <w:rtl w:val="0"/>
        </w:rPr>
        <w:t xml:space="preserve">, and</w:t>
      </w:r>
      <w:r w:rsidDel="00000000" w:rsidR="00000000" w:rsidRPr="00000000">
        <w:rPr>
          <w:rFonts w:ascii="Times New Roman" w:cs="Times New Roman" w:eastAsia="Times New Roman" w:hAnsi="Times New Roman"/>
          <w:i w:val="1"/>
          <w:sz w:val="24"/>
          <w:szCs w:val="24"/>
          <w:rtl w:val="0"/>
        </w:rPr>
        <w:t xml:space="preserve"> G. roeselii)</w:t>
      </w:r>
      <w:r w:rsidDel="00000000" w:rsidR="00000000" w:rsidRPr="00000000">
        <w:rPr>
          <w:rFonts w:ascii="Times New Roman" w:cs="Times New Roman" w:eastAsia="Times New Roman" w:hAnsi="Times New Roman"/>
          <w:sz w:val="24"/>
          <w:szCs w:val="24"/>
          <w:rtl w:val="0"/>
        </w:rPr>
        <w:t xml:space="preserve"> which also have voltinism plasticity,</w:t>
      </w:r>
      <w:r w:rsidDel="00000000" w:rsidR="00000000" w:rsidRPr="00000000">
        <w:rPr>
          <w:rFonts w:ascii="Times New Roman" w:cs="Times New Roman" w:eastAsia="Times New Roman" w:hAnsi="Times New Roman"/>
          <w:i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declined in body size through time. These species also likely emerged earlier later in the time series, with sampling then starting to include individuals collected at the beginning of a new generation cycle. A larger caveat of our analysis is that developmental stage was not noted during species measuring and we are therefore unable to say with certainty that the changes in body size are linked to earlier emergence, especially for the species which show voltinism plasticity. Regardless, difference in body size responses for univoltine species compared to those with voltinism plasticity suggests shifts in phenology is a likely mechanism of intraspecific body size </w:t>
      </w:r>
      <w:commentRangeStart w:id="104"/>
      <w:r w:rsidDel="00000000" w:rsidR="00000000" w:rsidRPr="00000000">
        <w:rPr>
          <w:rFonts w:ascii="Times New Roman" w:cs="Times New Roman" w:eastAsia="Times New Roman" w:hAnsi="Times New Roman"/>
          <w:sz w:val="24"/>
          <w:szCs w:val="24"/>
          <w:rtl w:val="0"/>
        </w:rPr>
        <w:t xml:space="preserve">shifts</w:t>
      </w:r>
      <w:commentRangeEnd w:id="104"/>
      <w:r w:rsidDel="00000000" w:rsidR="00000000" w:rsidRPr="00000000">
        <w:commentReference w:id="104"/>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B0">
      <w:pPr>
        <w:spacing w:after="240" w:before="240" w:lineRule="auto"/>
        <w:rPr>
          <w:rFonts w:ascii="Times New Roman" w:cs="Times New Roman" w:eastAsia="Times New Roman" w:hAnsi="Times New Roman"/>
          <w:b w:val="1"/>
          <w:i w:val="1"/>
          <w:sz w:val="24"/>
          <w:szCs w:val="24"/>
        </w:rPr>
      </w:pPr>
      <w:commentRangeStart w:id="105"/>
      <w:r w:rsidDel="00000000" w:rsidR="00000000" w:rsidRPr="00000000">
        <w:rPr>
          <w:rFonts w:ascii="Times New Roman" w:cs="Times New Roman" w:eastAsia="Times New Roman" w:hAnsi="Times New Roman"/>
          <w:b w:val="1"/>
          <w:i w:val="1"/>
          <w:sz w:val="24"/>
          <w:szCs w:val="24"/>
          <w:rtl w:val="0"/>
        </w:rPr>
        <w:t xml:space="preserve">Interspecific variation in body size</w:t>
      </w:r>
      <w:commentRangeEnd w:id="105"/>
      <w:r w:rsidDel="00000000" w:rsidR="00000000" w:rsidRPr="00000000">
        <w:commentReference w:id="105"/>
      </w:r>
      <w:r w:rsidDel="00000000" w:rsidR="00000000" w:rsidRPr="00000000">
        <w:rPr>
          <w:rtl w:val="0"/>
        </w:rPr>
      </w:r>
    </w:p>
    <w:p w:rsidR="00000000" w:rsidDel="00000000" w:rsidP="00000000" w:rsidRDefault="00000000" w:rsidRPr="00000000" w14:paraId="000000B1">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Macroinvertebrate interspecific body size increased over the research period at the two colder and smaller streams of Aubach and Bieber, as well as  at the warmer and larger river sites of </w:t>
      </w:r>
      <w:commentRangeStart w:id="106"/>
      <w:r w:rsidDel="00000000" w:rsidR="00000000" w:rsidRPr="00000000">
        <w:rPr>
          <w:rFonts w:ascii="Times New Roman" w:cs="Times New Roman" w:eastAsia="Times New Roman" w:hAnsi="Times New Roman"/>
          <w:sz w:val="24"/>
          <w:szCs w:val="24"/>
          <w:rtl w:val="0"/>
        </w:rPr>
        <w:t xml:space="preserve">Kinzig O3 </w:t>
      </w:r>
      <w:commentRangeEnd w:id="106"/>
      <w:r w:rsidDel="00000000" w:rsidR="00000000" w:rsidRPr="00000000">
        <w:commentReference w:id="106"/>
      </w:r>
      <w:r w:rsidDel="00000000" w:rsidR="00000000" w:rsidRPr="00000000">
        <w:rPr>
          <w:rFonts w:ascii="Times New Roman" w:cs="Times New Roman" w:eastAsia="Times New Roman" w:hAnsi="Times New Roman"/>
          <w:sz w:val="24"/>
          <w:szCs w:val="24"/>
          <w:rtl w:val="0"/>
        </w:rPr>
        <w:t xml:space="preserve">and W1. Body size of</w:t>
      </w:r>
      <w:r w:rsidDel="00000000" w:rsidR="00000000" w:rsidRPr="00000000">
        <w:rPr>
          <w:rFonts w:ascii="Times New Roman" w:cs="Times New Roman" w:eastAsia="Times New Roman" w:hAnsi="Times New Roman"/>
          <w:sz w:val="24"/>
          <w:szCs w:val="24"/>
          <w:rtl w:val="0"/>
        </w:rPr>
        <w:t xml:space="preserve"> macroinvertebrates at the Kinzig sites were also larger overall, but the gap between these and the two colder and smaller streams shrank over the course of study. </w:t>
      </w:r>
      <w:r w:rsidDel="00000000" w:rsidR="00000000" w:rsidRPr="00000000">
        <w:rPr>
          <w:rFonts w:ascii="Times New Roman" w:cs="Times New Roman" w:eastAsia="Times New Roman" w:hAnsi="Times New Roman"/>
          <w:sz w:val="24"/>
          <w:szCs w:val="24"/>
          <w:rtl w:val="0"/>
        </w:rPr>
        <w:t xml:space="preserve">Larger body sizes may be beneficial for the stronger currents experienced at the two Kinzig sites. Responses of macroinvertebrate community body sizes to water temperature followed a s</w:t>
      </w:r>
      <w:r w:rsidDel="00000000" w:rsidR="00000000" w:rsidRPr="00000000">
        <w:rPr>
          <w:rFonts w:ascii="Times New Roman" w:cs="Times New Roman" w:eastAsia="Times New Roman" w:hAnsi="Times New Roman"/>
          <w:sz w:val="24"/>
          <w:szCs w:val="24"/>
          <w:rtl w:val="0"/>
        </w:rPr>
        <w:t xml:space="preserve">igmoid </w:t>
      </w:r>
      <w:r w:rsidDel="00000000" w:rsidR="00000000" w:rsidRPr="00000000">
        <w:rPr>
          <w:rFonts w:ascii="Times New Roman" w:cs="Times New Roman" w:eastAsia="Times New Roman" w:hAnsi="Times New Roman"/>
          <w:sz w:val="24"/>
          <w:szCs w:val="24"/>
          <w:rtl w:val="0"/>
        </w:rPr>
        <w:t xml:space="preserve">pattern, with a rapid increase in size with temperature in cold waters, to a plateau at temperatures above 12°C. </w:t>
      </w:r>
      <w:r w:rsidDel="00000000" w:rsidR="00000000" w:rsidRPr="00000000">
        <w:rPr>
          <w:rFonts w:ascii="Times New Roman" w:cs="Times New Roman" w:eastAsia="Times New Roman" w:hAnsi="Times New Roman"/>
          <w:sz w:val="24"/>
          <w:szCs w:val="24"/>
          <w:rtl w:val="0"/>
        </w:rPr>
        <w:t xml:space="preserve">Additionally, interspecifically larger species have become more abundant over time, while smaller species are more likely to be experiencing population declines. These results are contrary to the expectation that warmer temperatures favor taxa with smaller body sizes (Daufresne </w:t>
      </w:r>
      <w:r w:rsidDel="00000000" w:rsidR="00000000" w:rsidRPr="00000000">
        <w:rPr>
          <w:rFonts w:ascii="Times New Roman" w:cs="Times New Roman" w:eastAsia="Times New Roman" w:hAnsi="Times New Roman"/>
          <w:i w:val="1"/>
          <w:sz w:val="24"/>
          <w:szCs w:val="24"/>
          <w:rtl w:val="0"/>
        </w:rPr>
        <w:t xml:space="preserve">et al.</w:t>
      </w:r>
      <w:r w:rsidDel="00000000" w:rsidR="00000000" w:rsidRPr="00000000">
        <w:rPr>
          <w:rFonts w:ascii="Times New Roman" w:cs="Times New Roman" w:eastAsia="Times New Roman" w:hAnsi="Times New Roman"/>
          <w:sz w:val="24"/>
          <w:szCs w:val="24"/>
          <w:rtl w:val="0"/>
        </w:rPr>
        <w:t xml:space="preserve">, 2009). This suggests that either larger species in this system are</w:t>
      </w:r>
      <w:r w:rsidDel="00000000" w:rsidR="00000000" w:rsidRPr="00000000">
        <w:rPr>
          <w:rFonts w:ascii="Times New Roman" w:cs="Times New Roman" w:eastAsia="Times New Roman" w:hAnsi="Times New Roman"/>
          <w:sz w:val="24"/>
          <w:szCs w:val="24"/>
          <w:rtl w:val="0"/>
        </w:rPr>
        <w:t xml:space="preserve"> more adapted to warmer water conditions</w:t>
      </w:r>
      <w:r w:rsidDel="00000000" w:rsidR="00000000" w:rsidRPr="00000000">
        <w:rPr>
          <w:rFonts w:ascii="Times New Roman" w:cs="Times New Roman" w:eastAsia="Times New Roman" w:hAnsi="Times New Roman"/>
          <w:sz w:val="24"/>
          <w:szCs w:val="24"/>
          <w:rtl w:val="0"/>
        </w:rPr>
        <w:t xml:space="preserve">, or parallel changes in these systems in favoring large species. Parallel changes that were untested in this study could include shifts in stream nutrients and flow. A potential untested driver is improvements in </w:t>
      </w:r>
      <w:commentRangeStart w:id="107"/>
      <w:commentRangeStart w:id="108"/>
      <w:r w:rsidDel="00000000" w:rsidR="00000000" w:rsidRPr="00000000">
        <w:rPr>
          <w:rFonts w:ascii="Times New Roman" w:cs="Times New Roman" w:eastAsia="Times New Roman" w:hAnsi="Times New Roman"/>
          <w:sz w:val="24"/>
          <w:szCs w:val="24"/>
          <w:rtl w:val="0"/>
        </w:rPr>
        <w:t xml:space="preserve">water quality in the studied streams</w:t>
      </w:r>
      <w:commentRangeEnd w:id="107"/>
      <w:r w:rsidDel="00000000" w:rsidR="00000000" w:rsidRPr="00000000">
        <w:commentReference w:id="107"/>
      </w:r>
      <w:commentRangeEnd w:id="108"/>
      <w:r w:rsidDel="00000000" w:rsidR="00000000" w:rsidRPr="00000000">
        <w:commentReference w:id="108"/>
      </w:r>
      <w:r w:rsidDel="00000000" w:rsidR="00000000" w:rsidRPr="00000000">
        <w:rPr>
          <w:rFonts w:ascii="Times New Roman" w:cs="Times New Roman" w:eastAsia="Times New Roman" w:hAnsi="Times New Roman"/>
          <w:sz w:val="24"/>
          <w:szCs w:val="24"/>
          <w:rtl w:val="0"/>
        </w:rPr>
        <w:t xml:space="preserve"> due to regulation and restoration efforts (</w:t>
      </w:r>
      <w:r w:rsidDel="00000000" w:rsidR="00000000" w:rsidRPr="00000000">
        <w:rPr>
          <w:rFonts w:ascii="Times New Roman" w:cs="Times New Roman" w:eastAsia="Times New Roman" w:hAnsi="Times New Roman"/>
          <w:sz w:val="24"/>
          <w:szCs w:val="24"/>
          <w:rtl w:val="0"/>
        </w:rPr>
        <w:t xml:space="preserve">Nguyen et al. 2024</w:t>
      </w:r>
      <w:r w:rsidDel="00000000" w:rsidR="00000000" w:rsidRPr="00000000">
        <w:rPr>
          <w:rFonts w:ascii="Times New Roman" w:cs="Times New Roman" w:eastAsia="Times New Roman" w:hAnsi="Times New Roman"/>
          <w:sz w:val="24"/>
          <w:szCs w:val="24"/>
          <w:rtl w:val="0"/>
        </w:rPr>
        <w:t xml:space="preserve">). The benefits of water quality improvements for oxygen availability and reduced toxicants may aid recovery of larger stream taxa (Deutsch et al. 2022). Overall, our results are indicative of the difficulties in teasing out causality in long-term observational data and specific mechanisms should be investigated using experimental methods (Runge et al. </w:t>
      </w:r>
      <w:r w:rsidDel="00000000" w:rsidR="00000000" w:rsidRPr="00000000">
        <w:rPr>
          <w:rFonts w:ascii="Times New Roman" w:cs="Times New Roman" w:eastAsia="Times New Roman" w:hAnsi="Times New Roman"/>
          <w:sz w:val="24"/>
          <w:szCs w:val="24"/>
          <w:rtl w:val="0"/>
        </w:rPr>
        <w:t xml:space="preserve">2019</w:t>
      </w:r>
      <w:r w:rsidDel="00000000" w:rsidR="00000000" w:rsidRPr="00000000">
        <w:rPr>
          <w:rFonts w:ascii="Times New Roman" w:cs="Times New Roman" w:eastAsia="Times New Roman" w:hAnsi="Times New Roman"/>
          <w:sz w:val="24"/>
          <w:szCs w:val="24"/>
          <w:rtl w:val="0"/>
        </w:rPr>
        <w:t xml:space="preserve">). Unexpectedly favorable conditions for large taxa counters the current literature’s current predictions for long-term change, highlighting a stream system with unexpected responses deserving further inquiry.</w:t>
      </w:r>
      <w:r w:rsidDel="00000000" w:rsidR="00000000" w:rsidRPr="00000000">
        <w:rPr>
          <w:rtl w:val="0"/>
        </w:rPr>
      </w:r>
    </w:p>
    <w:p w:rsidR="00000000" w:rsidDel="00000000" w:rsidP="00000000" w:rsidRDefault="00000000" w:rsidRPr="00000000" w14:paraId="000000B2">
      <w:pPr>
        <w:spacing w:after="240" w:before="240" w:lineRule="auto"/>
        <w:ind w:left="0" w:firstLine="0"/>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Conclusion</w:t>
      </w:r>
    </w:p>
    <w:p w:rsidR="00000000" w:rsidDel="00000000" w:rsidP="00000000" w:rsidRDefault="00000000" w:rsidRPr="00000000" w14:paraId="000000B3">
      <w:pPr>
        <w:spacing w:after="240" w:before="240" w:lineRule="auto"/>
        <w:ind w:left="0" w:firstLine="0"/>
        <w:rPr>
          <w:rFonts w:ascii="Times New Roman" w:cs="Times New Roman" w:eastAsia="Times New Roman" w:hAnsi="Times New Roman"/>
          <w:sz w:val="24"/>
          <w:szCs w:val="24"/>
        </w:rPr>
      </w:pPr>
      <w:del w:author="Laura Antao" w:id="210" w:date="2024-10-18T14:47:20Z">
        <w:r w:rsidDel="00000000" w:rsidR="00000000" w:rsidRPr="00000000">
          <w:rPr>
            <w:rFonts w:ascii="Times New Roman" w:cs="Times New Roman" w:eastAsia="Times New Roman" w:hAnsi="Times New Roman"/>
            <w:sz w:val="24"/>
            <w:szCs w:val="24"/>
            <w:rtl w:val="0"/>
          </w:rPr>
          <w:delText xml:space="preserve">Knowing an animal’s body size alone allows approximations of many additional key functional traits, including metabolic rate, habitat size, dispersal capacity, nutritional requirements, and life span (Woodward et al., 2005). </w:delText>
        </w:r>
        <w:r w:rsidDel="00000000" w:rsidR="00000000" w:rsidRPr="00000000">
          <w:rPr>
            <w:rFonts w:ascii="Times New Roman" w:cs="Times New Roman" w:eastAsia="Times New Roman" w:hAnsi="Times New Roman"/>
            <w:sz w:val="24"/>
            <w:szCs w:val="24"/>
            <w:rtl w:val="0"/>
          </w:rPr>
          <w:delText xml:space="preserve">However, s</w:delText>
        </w:r>
      </w:del>
      <w:ins w:author="Laura Antao" w:id="210" w:date="2024-10-18T14:47:20Z">
        <w:r w:rsidDel="00000000" w:rsidR="00000000" w:rsidRPr="00000000">
          <w:rPr>
            <w:rFonts w:ascii="Times New Roman" w:cs="Times New Roman" w:eastAsia="Times New Roman" w:hAnsi="Times New Roman"/>
            <w:sz w:val="24"/>
            <w:szCs w:val="24"/>
            <w:rtl w:val="0"/>
          </w:rPr>
          <w:t xml:space="preserve">S</w:t>
        </w:r>
      </w:ins>
      <w:r w:rsidDel="00000000" w:rsidR="00000000" w:rsidRPr="00000000">
        <w:rPr>
          <w:rFonts w:ascii="Times New Roman" w:cs="Times New Roman" w:eastAsia="Times New Roman" w:hAnsi="Times New Roman"/>
          <w:sz w:val="24"/>
          <w:szCs w:val="24"/>
          <w:rtl w:val="0"/>
        </w:rPr>
        <w:t xml:space="preserve">tudies of how invertebrate body sizes vary over time ha</w:t>
      </w:r>
      <w:ins w:author="Laura Antao" w:id="211" w:date="2024-10-18T14:47:33Z">
        <w:r w:rsidDel="00000000" w:rsidR="00000000" w:rsidRPr="00000000">
          <w:rPr>
            <w:rFonts w:ascii="Times New Roman" w:cs="Times New Roman" w:eastAsia="Times New Roman" w:hAnsi="Times New Roman"/>
            <w:sz w:val="24"/>
            <w:szCs w:val="24"/>
            <w:rtl w:val="0"/>
          </w:rPr>
          <w:t xml:space="preserve">ve lagged behind</w:t>
        </w:r>
      </w:ins>
      <w:del w:author="Laura Antao" w:id="211" w:date="2024-10-18T14:47:33Z">
        <w:r w:rsidDel="00000000" w:rsidR="00000000" w:rsidRPr="00000000">
          <w:rPr>
            <w:rFonts w:ascii="Times New Roman" w:cs="Times New Roman" w:eastAsia="Times New Roman" w:hAnsi="Times New Roman"/>
            <w:sz w:val="24"/>
            <w:szCs w:val="24"/>
            <w:rtl w:val="0"/>
          </w:rPr>
          <w:delText xml:space="preserve">s generally been less numerous in comparison to work on</w:delText>
        </w:r>
      </w:del>
      <w:r w:rsidDel="00000000" w:rsidR="00000000" w:rsidRPr="00000000">
        <w:rPr>
          <w:rFonts w:ascii="Times New Roman" w:cs="Times New Roman" w:eastAsia="Times New Roman" w:hAnsi="Times New Roman"/>
          <w:sz w:val="24"/>
          <w:szCs w:val="24"/>
          <w:rtl w:val="0"/>
        </w:rPr>
        <w:t xml:space="preserve"> vertebrate species and communities  (</w:t>
      </w:r>
      <w:r w:rsidDel="00000000" w:rsidR="00000000" w:rsidRPr="00000000">
        <w:rPr>
          <w:rFonts w:ascii="Times New Roman" w:cs="Times New Roman" w:eastAsia="Times New Roman" w:hAnsi="Times New Roman"/>
          <w:sz w:val="24"/>
          <w:szCs w:val="24"/>
          <w:rtl w:val="0"/>
        </w:rPr>
        <w:t xml:space="preserve">Chown &amp; Gaston, 20</w:t>
      </w:r>
      <w:r w:rsidDel="00000000" w:rsidR="00000000" w:rsidRPr="00000000">
        <w:rPr>
          <w:rFonts w:ascii="Times New Roman" w:cs="Times New Roman" w:eastAsia="Times New Roman" w:hAnsi="Times New Roman"/>
          <w:sz w:val="24"/>
          <w:szCs w:val="24"/>
          <w:rtl w:val="0"/>
        </w:rPr>
        <w:t xml:space="preserve">10; Wonglersak </w:t>
      </w:r>
      <w:r w:rsidDel="00000000" w:rsidR="00000000" w:rsidRPr="00000000">
        <w:rPr>
          <w:rFonts w:ascii="Times New Roman" w:cs="Times New Roman" w:eastAsia="Times New Roman" w:hAnsi="Times New Roman"/>
          <w:i w:val="1"/>
          <w:sz w:val="24"/>
          <w:szCs w:val="24"/>
          <w:rtl w:val="0"/>
        </w:rPr>
        <w:t xml:space="preserve">et al.</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2020</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I</w:t>
      </w:r>
      <w:r w:rsidDel="00000000" w:rsidR="00000000" w:rsidRPr="00000000">
        <w:rPr>
          <w:rFonts w:ascii="Times New Roman" w:cs="Times New Roman" w:eastAsia="Times New Roman" w:hAnsi="Times New Roman"/>
          <w:sz w:val="24"/>
          <w:szCs w:val="24"/>
          <w:rtl w:val="0"/>
        </w:rPr>
        <w:t xml:space="preserve">ntraspecifically, increases in environmental temperature can lead to faster developmental rates but smaller size at maturity of ectothermic species. Many </w:t>
      </w:r>
      <w:r w:rsidDel="00000000" w:rsidR="00000000" w:rsidRPr="00000000">
        <w:rPr>
          <w:rFonts w:ascii="Times New Roman" w:cs="Times New Roman" w:eastAsia="Times New Roman" w:hAnsi="Times New Roman"/>
          <w:sz w:val="24"/>
          <w:szCs w:val="24"/>
          <w:shd w:fill="ff9900" w:val="clear"/>
          <w:rtl w:val="0"/>
          <w:rPrChange w:author="Laura Antao" w:id="212" w:date="2024-10-18T14:48:01Z">
            <w:rPr>
              <w:rFonts w:ascii="Times New Roman" w:cs="Times New Roman" w:eastAsia="Times New Roman" w:hAnsi="Times New Roman"/>
              <w:sz w:val="24"/>
              <w:szCs w:val="24"/>
            </w:rPr>
          </w:rPrChange>
        </w:rPr>
        <w:t xml:space="preserve">insects </w:t>
      </w:r>
      <w:r w:rsidDel="00000000" w:rsidR="00000000" w:rsidRPr="00000000">
        <w:rPr>
          <w:rFonts w:ascii="Times New Roman" w:cs="Times New Roman" w:eastAsia="Times New Roman" w:hAnsi="Times New Roman"/>
          <w:sz w:val="24"/>
          <w:szCs w:val="24"/>
          <w:rtl w:val="0"/>
        </w:rPr>
        <w:t xml:space="preserve">have complex life cycles, varying in </w:t>
      </w:r>
      <w:r w:rsidDel="00000000" w:rsidR="00000000" w:rsidRPr="00000000">
        <w:rPr>
          <w:rFonts w:ascii="Times New Roman" w:cs="Times New Roman" w:eastAsia="Times New Roman" w:hAnsi="Times New Roman"/>
          <w:sz w:val="24"/>
          <w:szCs w:val="24"/>
          <w:rtl w:val="0"/>
        </w:rPr>
        <w:t xml:space="preserve">voltinism </w:t>
      </w:r>
      <w:r w:rsidDel="00000000" w:rsidR="00000000" w:rsidRPr="00000000">
        <w:rPr>
          <w:rFonts w:ascii="Times New Roman" w:cs="Times New Roman" w:eastAsia="Times New Roman" w:hAnsi="Times New Roman"/>
          <w:sz w:val="24"/>
          <w:szCs w:val="24"/>
          <w:rtl w:val="0"/>
        </w:rPr>
        <w:t xml:space="preserve">type, and co-occurring and often unmeasured changes in potential drivers make it difficult to separate the effect of temperature from other environmental shits (Horne </w:t>
      </w:r>
      <w:r w:rsidDel="00000000" w:rsidR="00000000" w:rsidRPr="00000000">
        <w:rPr>
          <w:rFonts w:ascii="Times New Roman" w:cs="Times New Roman" w:eastAsia="Times New Roman" w:hAnsi="Times New Roman"/>
          <w:i w:val="1"/>
          <w:sz w:val="24"/>
          <w:szCs w:val="24"/>
          <w:rtl w:val="0"/>
        </w:rPr>
        <w:t xml:space="preserve">et al</w:t>
      </w:r>
      <w:r w:rsidDel="00000000" w:rsidR="00000000" w:rsidRPr="00000000">
        <w:rPr>
          <w:rFonts w:ascii="Times New Roman" w:cs="Times New Roman" w:eastAsia="Times New Roman" w:hAnsi="Times New Roman"/>
          <w:sz w:val="24"/>
          <w:szCs w:val="24"/>
          <w:rtl w:val="0"/>
        </w:rPr>
        <w:t xml:space="preserve">., 2017; Brehm </w:t>
      </w:r>
      <w:r w:rsidDel="00000000" w:rsidR="00000000" w:rsidRPr="00000000">
        <w:rPr>
          <w:rFonts w:ascii="Times New Roman" w:cs="Times New Roman" w:eastAsia="Times New Roman" w:hAnsi="Times New Roman"/>
          <w:i w:val="1"/>
          <w:sz w:val="24"/>
          <w:szCs w:val="24"/>
          <w:rtl w:val="0"/>
        </w:rPr>
        <w:t xml:space="preserve">et al</w:t>
      </w:r>
      <w:r w:rsidDel="00000000" w:rsidR="00000000" w:rsidRPr="00000000">
        <w:rPr>
          <w:rFonts w:ascii="Times New Roman" w:cs="Times New Roman" w:eastAsia="Times New Roman" w:hAnsi="Times New Roman"/>
          <w:sz w:val="24"/>
          <w:szCs w:val="24"/>
          <w:rtl w:val="0"/>
        </w:rPr>
        <w:t xml:space="preserve">., 2018; Daufresne </w:t>
      </w:r>
      <w:r w:rsidDel="00000000" w:rsidR="00000000" w:rsidRPr="00000000">
        <w:rPr>
          <w:rFonts w:ascii="Times New Roman" w:cs="Times New Roman" w:eastAsia="Times New Roman" w:hAnsi="Times New Roman"/>
          <w:i w:val="1"/>
          <w:sz w:val="24"/>
          <w:szCs w:val="24"/>
          <w:rtl w:val="0"/>
        </w:rPr>
        <w:t xml:space="preserve">et al</w:t>
      </w:r>
      <w:r w:rsidDel="00000000" w:rsidR="00000000" w:rsidRPr="00000000">
        <w:rPr>
          <w:rFonts w:ascii="Times New Roman" w:cs="Times New Roman" w:eastAsia="Times New Roman" w:hAnsi="Times New Roman"/>
          <w:sz w:val="24"/>
          <w:szCs w:val="24"/>
          <w:rtl w:val="0"/>
        </w:rPr>
        <w:t xml:space="preserve">., 2009). Across freshwater macroinvertebrate taxa collected over 19 years of sampling we found trends over time in intraspecific body sizes for four species with voltinism plasticity but not five univoltine species, suggesting species with shorter or more variable life cycles have outsized effects on community changes. This system further saw increases in both average body size, and larger species were more likely to increase in abundance than smaller taxa, potentially indicative of a local ecological recovery. Sorting out effects of the myriad of potential drivers of shifts in animal body size remains a priority, especially for invertebrates.</w:t>
      </w:r>
      <w:r w:rsidDel="00000000" w:rsidR="00000000" w:rsidRPr="00000000">
        <w:rPr>
          <w:rtl w:val="0"/>
        </w:rPr>
      </w:r>
    </w:p>
    <w:p w:rsidR="00000000" w:rsidDel="00000000" w:rsidP="00000000" w:rsidRDefault="00000000" w:rsidRPr="00000000" w14:paraId="000000B4">
      <w:pPr>
        <w:spacing w:after="240" w:before="24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Acknowledgements</w:t>
      </w:r>
      <w:r w:rsidDel="00000000" w:rsidR="00000000" w:rsidRPr="00000000">
        <w:rPr>
          <w:rtl w:val="0"/>
        </w:rPr>
      </w:r>
    </w:p>
    <w:p w:rsidR="00000000" w:rsidDel="00000000" w:rsidP="00000000" w:rsidRDefault="00000000" w:rsidRPr="00000000" w14:paraId="000000B5">
      <w:pPr>
        <w:spacing w:after="240" w:befor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thank Natalie Kaffenberger and Beatrice Kulawig for their dedication to the long-term sampling of freshwater macroinvertebrates and assistance in the lab. </w:t>
      </w:r>
      <w:del w:author="Peter Haase" w:id="213" w:date="2024-10-14T10:09:06Z">
        <w:r w:rsidDel="00000000" w:rsidR="00000000" w:rsidRPr="00000000">
          <w:rPr>
            <w:rFonts w:ascii="Times New Roman" w:cs="Times New Roman" w:eastAsia="Times New Roman" w:hAnsi="Times New Roman"/>
            <w:sz w:val="24"/>
            <w:szCs w:val="24"/>
            <w:rtl w:val="0"/>
          </w:rPr>
          <w:delText xml:space="preserve">A European Long-Term Ecological Research</w:delText>
        </w:r>
      </w:del>
      <w:ins w:author="Peter Haase" w:id="213" w:date="2024-10-14T10:09:06Z">
        <w:r w:rsidDel="00000000" w:rsidR="00000000" w:rsidRPr="00000000">
          <w:rPr>
            <w:rFonts w:ascii="Times New Roman" w:cs="Times New Roman" w:eastAsia="Times New Roman" w:hAnsi="Times New Roman"/>
            <w:sz w:val="24"/>
            <w:szCs w:val="24"/>
            <w:rtl w:val="0"/>
          </w:rPr>
          <w:t xml:space="preserve">Funding was provided to P.H. and E.A.R.W. from the </w:t>
        </w:r>
        <w:r w:rsidDel="00000000" w:rsidR="00000000" w:rsidRPr="00000000">
          <w:rPr>
            <w:rFonts w:ascii="Times New Roman" w:cs="Times New Roman" w:eastAsia="Times New Roman" w:hAnsi="Times New Roman"/>
            <w:sz w:val="24"/>
            <w:szCs w:val="24"/>
            <w:rtl w:val="0"/>
          </w:rPr>
          <w:t xml:space="preserve">EU Horizon 2020 eLTER PLUS (Grant Agreement No. 871128) and from the eLTER PLUS</w:t>
        </w:r>
      </w:ins>
      <w:r w:rsidDel="00000000" w:rsidR="00000000" w:rsidRPr="00000000">
        <w:rPr>
          <w:rFonts w:ascii="Times New Roman" w:cs="Times New Roman" w:eastAsia="Times New Roman" w:hAnsi="Times New Roman"/>
          <w:sz w:val="24"/>
          <w:szCs w:val="24"/>
          <w:rtl w:val="0"/>
        </w:rPr>
        <w:t xml:space="preserve"> Transnational Access grant: BOSCH: BOdy Size CHanges </w:t>
      </w:r>
      <w:ins w:author="Laura Antao" w:id="214" w:date="2024-10-18T14:48:52Z">
        <w:r w:rsidDel="00000000" w:rsidR="00000000" w:rsidRPr="00000000">
          <w:rPr>
            <w:rFonts w:ascii="Times New Roman" w:cs="Times New Roman" w:eastAsia="Times New Roman" w:hAnsi="Times New Roman"/>
            <w:sz w:val="24"/>
            <w:szCs w:val="24"/>
            <w:rtl w:val="0"/>
          </w:rPr>
          <w:t xml:space="preserve">to </w:t>
        </w:r>
      </w:ins>
      <w:del w:author="Laura Antao" w:id="214" w:date="2024-10-18T14:48:52Z">
        <w:r w:rsidDel="00000000" w:rsidR="00000000" w:rsidRPr="00000000">
          <w:rPr>
            <w:rFonts w:ascii="Times New Roman" w:cs="Times New Roman" w:eastAsia="Times New Roman" w:hAnsi="Times New Roman"/>
            <w:sz w:val="24"/>
            <w:szCs w:val="24"/>
            <w:rtl w:val="0"/>
          </w:rPr>
          <w:delText xml:space="preserve">over time supported this research</w:delText>
        </w:r>
      </w:del>
      <w:ins w:author="Laura Antao" w:id="214" w:date="2024-10-18T14:48:52Z">
        <w:del w:author="Laura Antao" w:id="214" w:date="2024-10-18T14:48:52Z">
          <w:r w:rsidDel="00000000" w:rsidR="00000000" w:rsidRPr="00000000">
            <w:rPr>
              <w:rFonts w:ascii="Times New Roman" w:cs="Times New Roman" w:eastAsia="Times New Roman" w:hAnsi="Times New Roman"/>
              <w:sz w:val="24"/>
              <w:szCs w:val="24"/>
              <w:rtl w:val="0"/>
            </w:rPr>
            <w:delText xml:space="preserve"> (</w:delText>
          </w:r>
        </w:del>
        <w:r w:rsidDel="00000000" w:rsidR="00000000" w:rsidRPr="00000000">
          <w:rPr>
            <w:rFonts w:ascii="Times New Roman" w:cs="Times New Roman" w:eastAsia="Times New Roman" w:hAnsi="Times New Roman"/>
            <w:sz w:val="24"/>
            <w:szCs w:val="24"/>
            <w:rtl w:val="0"/>
          </w:rPr>
          <w:t xml:space="preserve">E.A.R.W., L.K. and L.H.A</w:t>
        </w:r>
      </w:ins>
      <w:r w:rsidDel="00000000" w:rsidR="00000000" w:rsidRPr="00000000">
        <w:rPr>
          <w:rFonts w:ascii="Times New Roman" w:cs="Times New Roman" w:eastAsia="Times New Roman" w:hAnsi="Times New Roman"/>
          <w:sz w:val="24"/>
          <w:szCs w:val="24"/>
          <w:rtl w:val="0"/>
        </w:rPr>
        <w:t xml:space="preserve">.</w:t>
      </w:r>
      <w:ins w:author="Laura Antao" w:id="215" w:date="2024-10-18T15:01:00Z">
        <w:r w:rsidDel="00000000" w:rsidR="00000000" w:rsidRPr="00000000">
          <w:rPr>
            <w:rFonts w:ascii="Times New Roman" w:cs="Times New Roman" w:eastAsia="Times New Roman" w:hAnsi="Times New Roman"/>
            <w:sz w:val="24"/>
            <w:szCs w:val="24"/>
            <w:rtl w:val="0"/>
          </w:rPr>
          <w:t xml:space="preserve">.</w:t>
        </w:r>
      </w:ins>
      <w:r w:rsidDel="00000000" w:rsidR="00000000" w:rsidRPr="00000000">
        <w:rPr>
          <w:rFonts w:ascii="Times New Roman" w:cs="Times New Roman" w:eastAsia="Times New Roman" w:hAnsi="Times New Roman"/>
          <w:sz w:val="24"/>
          <w:szCs w:val="24"/>
          <w:rtl w:val="0"/>
        </w:rPr>
        <w:t xml:space="preserve"> L.K. further acknowledge funding by the German Science Foundation funded research unit DynaCom (FOR 2716, DFG HI 848/26-1).</w:t>
      </w:r>
      <w:ins w:author="Laura Antao" w:id="216" w:date="2024-10-18T14:49:13Z">
        <w:r w:rsidDel="00000000" w:rsidR="00000000" w:rsidRPr="00000000">
          <w:rPr>
            <w:rFonts w:ascii="Times New Roman" w:cs="Times New Roman" w:eastAsia="Times New Roman" w:hAnsi="Times New Roman"/>
            <w:sz w:val="24"/>
            <w:szCs w:val="24"/>
            <w:rtl w:val="0"/>
          </w:rPr>
          <w:t xml:space="preserve"> L.H.A </w:t>
        </w:r>
        <w:r w:rsidDel="00000000" w:rsidR="00000000" w:rsidRPr="00000000">
          <w:rPr>
            <w:rFonts w:ascii="Times New Roman" w:cs="Times New Roman" w:eastAsia="Times New Roman" w:hAnsi="Times New Roman"/>
            <w:sz w:val="24"/>
            <w:szCs w:val="24"/>
            <w:rtl w:val="0"/>
          </w:rPr>
          <w:t xml:space="preserve">acknowledges funding from the Research Council of Finland (grants 340280 and 361416).</w:t>
        </w:r>
      </w:ins>
      <w:r w:rsidDel="00000000" w:rsidR="00000000" w:rsidRPr="00000000">
        <w:rPr>
          <w:rtl w:val="0"/>
        </w:rPr>
      </w:r>
    </w:p>
    <w:p w:rsidR="00000000" w:rsidDel="00000000" w:rsidP="00000000" w:rsidRDefault="00000000" w:rsidRPr="00000000" w14:paraId="000000B6">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References</w:t>
      </w:r>
    </w:p>
    <w:p w:rsidR="00000000" w:rsidDel="00000000" w:rsidP="00000000" w:rsidRDefault="00000000" w:rsidRPr="00000000" w14:paraId="000000B7">
      <w:pPr>
        <w:spacing w:after="240" w:befor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Baselga, A. (2010) Partitioning the turnover and nestedness components of beta diversity. </w:t>
      </w:r>
      <w:r w:rsidDel="00000000" w:rsidR="00000000" w:rsidRPr="00000000">
        <w:rPr>
          <w:rFonts w:ascii="Times New Roman" w:cs="Times New Roman" w:eastAsia="Times New Roman" w:hAnsi="Times New Roman"/>
          <w:i w:val="1"/>
          <w:sz w:val="24"/>
          <w:szCs w:val="24"/>
          <w:rtl w:val="0"/>
        </w:rPr>
        <w:t xml:space="preserve">Global Ecology and Biogeography</w:t>
      </w:r>
      <w:r w:rsidDel="00000000" w:rsidR="00000000" w:rsidRPr="00000000">
        <w:rPr>
          <w:rFonts w:ascii="Times New Roman" w:cs="Times New Roman" w:eastAsia="Times New Roman" w:hAnsi="Times New Roman"/>
          <w:sz w:val="24"/>
          <w:szCs w:val="24"/>
          <w:rtl w:val="0"/>
        </w:rPr>
        <w:t xml:space="preserve">, 19, 134–143.</w:t>
      </w:r>
    </w:p>
    <w:p w:rsidR="00000000" w:rsidDel="00000000" w:rsidP="00000000" w:rsidRDefault="00000000" w:rsidRPr="00000000" w14:paraId="000000B8">
      <w:pPr>
        <w:spacing w:after="240" w:befor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Bergmann, C. (1848) </w:t>
      </w:r>
      <w:r w:rsidDel="00000000" w:rsidR="00000000" w:rsidRPr="00000000">
        <w:rPr>
          <w:rFonts w:ascii="Times New Roman" w:cs="Times New Roman" w:eastAsia="Times New Roman" w:hAnsi="Times New Roman"/>
          <w:i w:val="1"/>
          <w:sz w:val="24"/>
          <w:szCs w:val="24"/>
          <w:rtl w:val="0"/>
        </w:rPr>
        <w:t xml:space="preserve">Über die Verhältnisse der Wärmeökonomie der Thiere zu ihrer Größe</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B9">
      <w:pPr>
        <w:spacing w:after="240" w:befor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Brehm, G., Zeuss, D. &amp; Colwell, R.K. (2019) Moth body size increases with elevation along a complete tropical elevational gradient for two hyperdiverse clades. </w:t>
      </w:r>
      <w:r w:rsidDel="00000000" w:rsidR="00000000" w:rsidRPr="00000000">
        <w:rPr>
          <w:rFonts w:ascii="Times New Roman" w:cs="Times New Roman" w:eastAsia="Times New Roman" w:hAnsi="Times New Roman"/>
          <w:i w:val="1"/>
          <w:sz w:val="24"/>
          <w:szCs w:val="24"/>
          <w:rtl w:val="0"/>
        </w:rPr>
        <w:t xml:space="preserve">Ecography</w:t>
      </w:r>
      <w:r w:rsidDel="00000000" w:rsidR="00000000" w:rsidRPr="00000000">
        <w:rPr>
          <w:rFonts w:ascii="Times New Roman" w:cs="Times New Roman" w:eastAsia="Times New Roman" w:hAnsi="Times New Roman"/>
          <w:sz w:val="24"/>
          <w:szCs w:val="24"/>
          <w:rtl w:val="0"/>
        </w:rPr>
        <w:t xml:space="preserve">, 42, 632–642.</w:t>
      </w:r>
    </w:p>
    <w:p w:rsidR="00000000" w:rsidDel="00000000" w:rsidP="00000000" w:rsidRDefault="00000000" w:rsidRPr="00000000" w14:paraId="000000BA">
      <w:pPr>
        <w:spacing w:after="240" w:befor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Brown, J.H., Gillooly, J.F., Allen, A.P., Savage, V.M. &amp; West, G.B. (2004) Toward a metabolic theory of ecology. </w:t>
      </w:r>
      <w:r w:rsidDel="00000000" w:rsidR="00000000" w:rsidRPr="00000000">
        <w:rPr>
          <w:rFonts w:ascii="Times New Roman" w:cs="Times New Roman" w:eastAsia="Times New Roman" w:hAnsi="Times New Roman"/>
          <w:i w:val="1"/>
          <w:sz w:val="24"/>
          <w:szCs w:val="24"/>
          <w:rtl w:val="0"/>
        </w:rPr>
        <w:t xml:space="preserve">Ecology</w:t>
      </w:r>
      <w:r w:rsidDel="00000000" w:rsidR="00000000" w:rsidRPr="00000000">
        <w:rPr>
          <w:rFonts w:ascii="Times New Roman" w:cs="Times New Roman" w:eastAsia="Times New Roman" w:hAnsi="Times New Roman"/>
          <w:sz w:val="24"/>
          <w:szCs w:val="24"/>
          <w:rtl w:val="0"/>
        </w:rPr>
        <w:t xml:space="preserve">, 85, 1771–1789.</w:t>
      </w:r>
    </w:p>
    <w:p w:rsidR="00000000" w:rsidDel="00000000" w:rsidP="00000000" w:rsidRDefault="00000000" w:rsidRPr="00000000" w14:paraId="000000BB">
      <w:pPr>
        <w:spacing w:after="240" w:befor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Crisp, M. &amp; Cook, L. (2012) Phylogenetic niche conservatism: What are the underlying evolutionary and ecological causes? </w:t>
      </w:r>
      <w:r w:rsidDel="00000000" w:rsidR="00000000" w:rsidRPr="00000000">
        <w:rPr>
          <w:rFonts w:ascii="Times New Roman" w:cs="Times New Roman" w:eastAsia="Times New Roman" w:hAnsi="Times New Roman"/>
          <w:i w:val="1"/>
          <w:sz w:val="24"/>
          <w:szCs w:val="24"/>
          <w:rtl w:val="0"/>
        </w:rPr>
        <w:t xml:space="preserve">The New phytologist</w:t>
      </w:r>
      <w:r w:rsidDel="00000000" w:rsidR="00000000" w:rsidRPr="00000000">
        <w:rPr>
          <w:rFonts w:ascii="Times New Roman" w:cs="Times New Roman" w:eastAsia="Times New Roman" w:hAnsi="Times New Roman"/>
          <w:sz w:val="24"/>
          <w:szCs w:val="24"/>
          <w:rtl w:val="0"/>
        </w:rPr>
        <w:t xml:space="preserve">, 196, 681–94.</w:t>
      </w:r>
    </w:p>
    <w:p w:rsidR="00000000" w:rsidDel="00000000" w:rsidP="00000000" w:rsidRDefault="00000000" w:rsidRPr="00000000" w14:paraId="000000BC">
      <w:pPr>
        <w:spacing w:after="240" w:befor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Daufresne, M., Lengfellner, K. &amp; Sommer, U. (2009) Global warming benefits the small in aquatic ecosystems. </w:t>
      </w:r>
      <w:r w:rsidDel="00000000" w:rsidR="00000000" w:rsidRPr="00000000">
        <w:rPr>
          <w:rFonts w:ascii="Times New Roman" w:cs="Times New Roman" w:eastAsia="Times New Roman" w:hAnsi="Times New Roman"/>
          <w:i w:val="1"/>
          <w:sz w:val="24"/>
          <w:szCs w:val="24"/>
          <w:rtl w:val="0"/>
        </w:rPr>
        <w:t xml:space="preserve">Proceedings of the National Academy of Sciences</w:t>
      </w:r>
      <w:r w:rsidDel="00000000" w:rsidR="00000000" w:rsidRPr="00000000">
        <w:rPr>
          <w:rFonts w:ascii="Times New Roman" w:cs="Times New Roman" w:eastAsia="Times New Roman" w:hAnsi="Times New Roman"/>
          <w:sz w:val="24"/>
          <w:szCs w:val="24"/>
          <w:rtl w:val="0"/>
        </w:rPr>
        <w:t xml:space="preserve">, 106, 12788–12793.</w:t>
      </w:r>
    </w:p>
    <w:p w:rsidR="00000000" w:rsidDel="00000000" w:rsidP="00000000" w:rsidRDefault="00000000" w:rsidRPr="00000000" w14:paraId="000000BD">
      <w:pPr>
        <w:spacing w:after="240" w:befor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 Roos, A.M. &amp; Persson, L. (2002) Size-dependent life-history traits promote catastrophic collapses of top predators. </w:t>
      </w:r>
      <w:r w:rsidDel="00000000" w:rsidR="00000000" w:rsidRPr="00000000">
        <w:rPr>
          <w:rFonts w:ascii="Times New Roman" w:cs="Times New Roman" w:eastAsia="Times New Roman" w:hAnsi="Times New Roman"/>
          <w:i w:val="1"/>
          <w:sz w:val="24"/>
          <w:szCs w:val="24"/>
          <w:rtl w:val="0"/>
        </w:rPr>
        <w:t xml:space="preserve">Proceedings of the National Academy of Sciences of the United States of America</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 99, 12907–12912.</w:t>
      </w:r>
    </w:p>
    <w:p w:rsidR="00000000" w:rsidDel="00000000" w:rsidP="00000000" w:rsidRDefault="00000000" w:rsidRPr="00000000" w14:paraId="000000BE">
      <w:pPr>
        <w:spacing w:after="240" w:befor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Dornelas, M., Antão, L.H., Moyes, F., Bates, A.E., Magurran, A.E., Adam, D., Akhmetzhanova, A.A., Appeltans, W., Arcos, J.M., Arnold, H., Ayyappan, N., Badihi, G., Baird, A.H., Barbosa, M., Barreto, T.E., Bässler, C., Bellgrove, A., Belmaker, J., Benedetti-Cecchi, L., Bett, B.J., Bjorkman, A.D., Błażewicz, M., Blowes, S.A., Bloch, C.P., Bonebrake, T.C., Boyd, S., Bradford, M., Brooks, A.J., Brown, J.H., Bruelheide, H., Budy, P., Carvalho, F., Castañeda-Moya, E., Chen, C.A., Chamblee, J.F., Chase, T.J., Collier, L.S., Collinge, S.K., Condit, R., Cooper, E.J., Cornelissen, J.H.C., Cotano, U., Crow, S.K., Damasceno, G., Davies, C.H., Davis, R.A., Day, F.P., Degraer, S., Doherty, T.S., Dunn, T.E., Durigan, G., Duffy, J.E., Edelist, D., Edgar, G.J., Elahi, R., Elmendorf, S.C., Enemar, A., Ernest, S.K.M., Escribano, R., Estiarte, M., Evans, B.S., Fan, T.-Y., Farah, F.T., Fernandes, L.L., Farneda, F.Z., Fidelis, A., Fitt, R., Fosaa, A.M., Franco, G.A.D.C., Frank, G.E., Fraser, W.R., García, H., Gatti, R.C., Givan, O., Gorgone-Barbosa, E., Gould, W.A., Gries, C., Grossman, G.D., Gutierréz, J.R., Hale, S., Harmon, M.E., Harte, J., Haskins, G., Henshaw, D.L., Hermanutz, L., Hidalgo, P., Higuchi, P., Hoey, A., Hoey, G.V., Hofgaard, A., Holeck, K., Hollister, R.D., Holmes, R., Hoogenboom, M., Hsieh, C., Hubbell, S.P., Huettmann, F., Huffard, C.L., Hurlbert, A.H., Ivanauskas, N.M., Janík, D., Jandt, U., Jażdżewska, A., Johannessen, T., Johnstone, J., Jones, J., Jones, F.A.M., Kang, J., Kartawijaya, T., Keeley, E.C., Kelt, D.A., Kinnear, R., Klanderud, K., Knutsen, H., Koenig, C.C., Kortz, A.R., Král, K., Kuhnz, L.A., Kuo, C.-Y., Kushner, D.J., Laguionie-Marchais, C., Lancaster, L.T., Lee, C.M., Lefcheck, J.S., Lévesque, E., Lightfoot, D., Lloret, F., Lloyd, J.D., López-Baucells, A., Louzao, M., Madin, J.S., Magnússon, B., Malamud, S., Matthews, I., McFarland, K.P., McGill, B., McKnight, D., McLarney, W.O., Meador, J., Meserve, P.L., Metcalfe, D.J., Meyer, C.F.J., Michelsen, A., Milchakova, N., Moens, T., Moland, E., Moore, J., Moreira, C.M., Müller, J., Murphy, G., Myers-Smith, I.H., Myster, R.W., Naumov, A., Neat, F., Nelson, J.A., Nelson, M.P., Newton, S.F., Norden, N., Oliver, J.C., Olsen, E.M., Onipchenko, V.G., Pabis, K., Pabst, R.J., Paquette, A., Pardede, S., Paterson, D.M., Pélissier, R., Peñuelas, J., Pérez-Matus, A., Pizarro, O., Pomati, F., Post, E., Prins, H.H.T., Priscu, J.C., Provoost, P., Prudic, K.L., Pulliainen, E., Ramesh, B.R., Ramos, O.M., Rassweiler, A., Rebelo, J.E., Reed, D.C., Reich, P.B., Remillard, S.M., Richardson, A.J., Richardson, J.P., Rijn, I. van, Rocha, R., Rivera-Monroy, V.H., Rixen, C., Robinson, K.P., Rodrigues, R.R., Rossa-Feres, D. de C., Rudstam, L., Ruhl, H., Ruz, C.S., Sampaio, E.M., Rybicki, N., Rypel, A., Sal, S., Salgado, B., Santos, F.A.M., Savassi-Coutinho, A.P., Scanga, S., Schmidt, J., Schooley, R., Setiawan, F., Shao, K.-T., Shaver, G.R., Sherman, S., Sherry, T.W., Siciński, J., Sievers, C., Silva, A.C. da, Silva, F.R. da, Silveira, F.L., Slingsby, J., Smart, T., Snell, S.J., Soudzilovskaia, N.A., Souza, G.B.G., Souza, F.M., Souza, V.C., Stallings, C.D., Stanforth, R., Stanley, E.H., Sterza, J.M., Stevens, M., Stuart-Smith, R., Suarez, Y.R., Supp, S., Tamashiro, J.Y., Tarigan, S., Thiede, G.P., Thorn, S., Tolvanen, A., Toniato, M.T.Z., Totland, Ø., Twilley, R.R., Vaitkus, G., Valdivia, N., Vallejo, M.I., Valone, T.J., Colen, C.V., Vanaverbeke, J., Venturoli, F., Verheye, H.M., Vianna, M., Vieira, R.P., Vrška, T., Vu, C.Q., Vu, L.V., Waide, R.B., Waldock, C., Watts, D., Webb, S., Wesołowski, T., White, E.P., Widdicombe, C.E., Wilgers, D., Williams, R., Williams, S.B., Williamson, M., Willig, M.R., Willis, T.J., Wipf, S., Woods, K.D., Woehler, E.J., Zawada, K. &amp; Zettler, M.L. (2018) BioTIME: A database of biodiversity time series for the Anthropocene. </w:t>
      </w:r>
      <w:r w:rsidDel="00000000" w:rsidR="00000000" w:rsidRPr="00000000">
        <w:rPr>
          <w:rFonts w:ascii="Times New Roman" w:cs="Times New Roman" w:eastAsia="Times New Roman" w:hAnsi="Times New Roman"/>
          <w:i w:val="1"/>
          <w:sz w:val="24"/>
          <w:szCs w:val="24"/>
          <w:rtl w:val="0"/>
        </w:rPr>
        <w:t xml:space="preserve">Global Ecology and Biogeography</w:t>
      </w:r>
      <w:r w:rsidDel="00000000" w:rsidR="00000000" w:rsidRPr="00000000">
        <w:rPr>
          <w:rFonts w:ascii="Times New Roman" w:cs="Times New Roman" w:eastAsia="Times New Roman" w:hAnsi="Times New Roman"/>
          <w:sz w:val="24"/>
          <w:szCs w:val="24"/>
          <w:rtl w:val="0"/>
        </w:rPr>
        <w:t xml:space="preserve">, 27, 760–786.</w:t>
      </w:r>
    </w:p>
    <w:p w:rsidR="00000000" w:rsidDel="00000000" w:rsidP="00000000" w:rsidRDefault="00000000" w:rsidRPr="00000000" w14:paraId="000000BF">
      <w:pPr>
        <w:spacing w:after="240" w:befor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Faurby, S. &amp; Araújo, M.B. (2017) Anthropogenic impacts weaken Bergmann’s rule. </w:t>
      </w:r>
      <w:r w:rsidDel="00000000" w:rsidR="00000000" w:rsidRPr="00000000">
        <w:rPr>
          <w:rFonts w:ascii="Times New Roman" w:cs="Times New Roman" w:eastAsia="Times New Roman" w:hAnsi="Times New Roman"/>
          <w:i w:val="1"/>
          <w:sz w:val="24"/>
          <w:szCs w:val="24"/>
          <w:rtl w:val="0"/>
        </w:rPr>
        <w:t xml:space="preserve">Ecography</w:t>
      </w:r>
      <w:r w:rsidDel="00000000" w:rsidR="00000000" w:rsidRPr="00000000">
        <w:rPr>
          <w:rFonts w:ascii="Times New Roman" w:cs="Times New Roman" w:eastAsia="Times New Roman" w:hAnsi="Times New Roman"/>
          <w:sz w:val="24"/>
          <w:szCs w:val="24"/>
          <w:rtl w:val="0"/>
        </w:rPr>
        <w:t xml:space="preserve">, 40, 683–684.</w:t>
      </w:r>
    </w:p>
    <w:p w:rsidR="00000000" w:rsidDel="00000000" w:rsidP="00000000" w:rsidRDefault="00000000" w:rsidRPr="00000000" w14:paraId="000000C0">
      <w:pPr>
        <w:spacing w:after="240" w:befor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Geist, V. (1987) Bergmann’s rule is invalid. </w:t>
      </w:r>
      <w:r w:rsidDel="00000000" w:rsidR="00000000" w:rsidRPr="00000000">
        <w:rPr>
          <w:rFonts w:ascii="Times New Roman" w:cs="Times New Roman" w:eastAsia="Times New Roman" w:hAnsi="Times New Roman"/>
          <w:i w:val="1"/>
          <w:sz w:val="24"/>
          <w:szCs w:val="24"/>
          <w:rtl w:val="0"/>
        </w:rPr>
        <w:t xml:space="preserve">Canadian Journal of Zoology</w:t>
      </w:r>
      <w:r w:rsidDel="00000000" w:rsidR="00000000" w:rsidRPr="00000000">
        <w:rPr>
          <w:rFonts w:ascii="Times New Roman" w:cs="Times New Roman" w:eastAsia="Times New Roman" w:hAnsi="Times New Roman"/>
          <w:sz w:val="24"/>
          <w:szCs w:val="24"/>
          <w:rtl w:val="0"/>
        </w:rPr>
        <w:t xml:space="preserve">, 65, 1035–1038.</w:t>
      </w:r>
    </w:p>
    <w:p w:rsidR="00000000" w:rsidDel="00000000" w:rsidP="00000000" w:rsidRDefault="00000000" w:rsidRPr="00000000" w14:paraId="000000C1">
      <w:pPr>
        <w:spacing w:after="240" w:befor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Gelman, A. &amp; Hill, J. (2006) </w:t>
      </w:r>
      <w:r w:rsidDel="00000000" w:rsidR="00000000" w:rsidRPr="00000000">
        <w:rPr>
          <w:rFonts w:ascii="Times New Roman" w:cs="Times New Roman" w:eastAsia="Times New Roman" w:hAnsi="Times New Roman"/>
          <w:i w:val="1"/>
          <w:sz w:val="24"/>
          <w:szCs w:val="24"/>
          <w:rtl w:val="0"/>
        </w:rPr>
        <w:t xml:space="preserve">Data analysis using regression and multilevel/hierarchical models</w:t>
      </w:r>
      <w:r w:rsidDel="00000000" w:rsidR="00000000" w:rsidRPr="00000000">
        <w:rPr>
          <w:rFonts w:ascii="Times New Roman" w:cs="Times New Roman" w:eastAsia="Times New Roman" w:hAnsi="Times New Roman"/>
          <w:sz w:val="24"/>
          <w:szCs w:val="24"/>
          <w:rtl w:val="0"/>
        </w:rPr>
        <w:t xml:space="preserve">, Cambridge University Press.</w:t>
      </w:r>
    </w:p>
    <w:p w:rsidR="00000000" w:rsidDel="00000000" w:rsidP="00000000" w:rsidRDefault="00000000" w:rsidRPr="00000000" w14:paraId="000000C2">
      <w:pPr>
        <w:spacing w:after="240" w:before="240" w:lineRule="auto"/>
        <w:ind w:left="720" w:firstLine="0"/>
        <w:rPr>
          <w:rFonts w:ascii="Times New Roman" w:cs="Times New Roman" w:eastAsia="Times New Roman" w:hAnsi="Times New Roman"/>
          <w:sz w:val="24"/>
          <w:szCs w:val="24"/>
        </w:rPr>
      </w:pPr>
      <w:commentRangeStart w:id="109"/>
      <w:r w:rsidDel="00000000" w:rsidR="00000000" w:rsidRPr="00000000">
        <w:rPr>
          <w:rFonts w:ascii="Times New Roman" w:cs="Times New Roman" w:eastAsia="Times New Roman" w:hAnsi="Times New Roman"/>
          <w:sz w:val="24"/>
          <w:szCs w:val="24"/>
          <w:rtl w:val="0"/>
        </w:rPr>
        <w:t xml:space="preserve">Gotelli</w:t>
      </w:r>
      <w:commentRangeEnd w:id="109"/>
      <w:r w:rsidDel="00000000" w:rsidR="00000000" w:rsidRPr="00000000">
        <w:commentReference w:id="109"/>
      </w:r>
      <w:r w:rsidDel="00000000" w:rsidR="00000000" w:rsidRPr="00000000">
        <w:rPr>
          <w:rFonts w:ascii="Times New Roman" w:cs="Times New Roman" w:eastAsia="Times New Roman" w:hAnsi="Times New Roman"/>
          <w:sz w:val="24"/>
          <w:szCs w:val="24"/>
          <w:rtl w:val="0"/>
        </w:rPr>
        <w:t xml:space="preserve">, N.J. &amp; Graves, G.R. (1996) </w:t>
      </w:r>
      <w:r w:rsidDel="00000000" w:rsidR="00000000" w:rsidRPr="00000000">
        <w:rPr>
          <w:rFonts w:ascii="Times New Roman" w:cs="Times New Roman" w:eastAsia="Times New Roman" w:hAnsi="Times New Roman"/>
          <w:i w:val="1"/>
          <w:sz w:val="24"/>
          <w:szCs w:val="24"/>
          <w:rtl w:val="0"/>
        </w:rPr>
        <w:t xml:space="preserve">Null models in ecology</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C3">
      <w:pPr>
        <w:spacing w:after="240" w:befor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Harper, E.M. &amp; Peck, L.S. (2016) Latitudinal and depth gradients in marine predation pressure. </w:t>
      </w:r>
      <w:r w:rsidDel="00000000" w:rsidR="00000000" w:rsidRPr="00000000">
        <w:rPr>
          <w:rFonts w:ascii="Times New Roman" w:cs="Times New Roman" w:eastAsia="Times New Roman" w:hAnsi="Times New Roman"/>
          <w:i w:val="1"/>
          <w:sz w:val="24"/>
          <w:szCs w:val="24"/>
          <w:rtl w:val="0"/>
        </w:rPr>
        <w:t xml:space="preserve">Global Ecology and Biogeography</w:t>
      </w:r>
      <w:r w:rsidDel="00000000" w:rsidR="00000000" w:rsidRPr="00000000">
        <w:rPr>
          <w:rFonts w:ascii="Times New Roman" w:cs="Times New Roman" w:eastAsia="Times New Roman" w:hAnsi="Times New Roman"/>
          <w:sz w:val="24"/>
          <w:szCs w:val="24"/>
          <w:rtl w:val="0"/>
        </w:rPr>
        <w:t xml:space="preserve">, 25, 670–678.</w:t>
      </w:r>
    </w:p>
    <w:p w:rsidR="00000000" w:rsidDel="00000000" w:rsidP="00000000" w:rsidRDefault="00000000" w:rsidRPr="00000000" w14:paraId="000000C4">
      <w:pPr>
        <w:spacing w:after="240" w:befor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Horne, C.R., Hirst, A.G. &amp; Atkinson, D. (2017) Seasonal body size reductions with warming covary with major body size gradients in arthropod species. </w:t>
      </w:r>
      <w:r w:rsidDel="00000000" w:rsidR="00000000" w:rsidRPr="00000000">
        <w:rPr>
          <w:rFonts w:ascii="Times New Roman" w:cs="Times New Roman" w:eastAsia="Times New Roman" w:hAnsi="Times New Roman"/>
          <w:i w:val="1"/>
          <w:sz w:val="24"/>
          <w:szCs w:val="24"/>
          <w:rtl w:val="0"/>
        </w:rPr>
        <w:t xml:space="preserve">Proceedings of the Royal Society B: Biological Sciences</w:t>
      </w:r>
      <w:r w:rsidDel="00000000" w:rsidR="00000000" w:rsidRPr="00000000">
        <w:rPr>
          <w:rFonts w:ascii="Times New Roman" w:cs="Times New Roman" w:eastAsia="Times New Roman" w:hAnsi="Times New Roman"/>
          <w:sz w:val="24"/>
          <w:szCs w:val="24"/>
          <w:rtl w:val="0"/>
        </w:rPr>
        <w:t xml:space="preserve">, 284, 20170238.</w:t>
      </w:r>
    </w:p>
    <w:p w:rsidR="00000000" w:rsidDel="00000000" w:rsidP="00000000" w:rsidRDefault="00000000" w:rsidRPr="00000000" w14:paraId="000000C5">
      <w:pPr>
        <w:spacing w:after="240" w:befor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Karger, D.N., Conrad, O., Böhner, J., Kawohl, T., Kreft, H., Soria-Auza, R.W., Zimmermann, N.E., Linder, H.P. &amp; Kessler, M. (2017) Climatologies at high resolution for the earth’s land surface areas. </w:t>
      </w:r>
      <w:r w:rsidDel="00000000" w:rsidR="00000000" w:rsidRPr="00000000">
        <w:rPr>
          <w:rFonts w:ascii="Times New Roman" w:cs="Times New Roman" w:eastAsia="Times New Roman" w:hAnsi="Times New Roman"/>
          <w:i w:val="1"/>
          <w:sz w:val="24"/>
          <w:szCs w:val="24"/>
          <w:rtl w:val="0"/>
        </w:rPr>
        <w:t xml:space="preserve">Scientific Data</w:t>
      </w:r>
      <w:r w:rsidDel="00000000" w:rsidR="00000000" w:rsidRPr="00000000">
        <w:rPr>
          <w:rFonts w:ascii="Times New Roman" w:cs="Times New Roman" w:eastAsia="Times New Roman" w:hAnsi="Times New Roman"/>
          <w:sz w:val="24"/>
          <w:szCs w:val="24"/>
          <w:rtl w:val="0"/>
        </w:rPr>
        <w:t xml:space="preserve">, 4, 170122.</w:t>
      </w:r>
    </w:p>
    <w:p w:rsidR="00000000" w:rsidDel="00000000" w:rsidP="00000000" w:rsidRDefault="00000000" w:rsidRPr="00000000" w14:paraId="000000C6">
      <w:pPr>
        <w:spacing w:after="240" w:befor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Lehner, B., Verdin, K.L. &amp; Jarvis, A. (2008) New global hydrography derived from spaceborne elevation data. </w:t>
      </w:r>
      <w:r w:rsidDel="00000000" w:rsidR="00000000" w:rsidRPr="00000000">
        <w:rPr>
          <w:rFonts w:ascii="Times New Roman" w:cs="Times New Roman" w:eastAsia="Times New Roman" w:hAnsi="Times New Roman"/>
          <w:i w:val="1"/>
          <w:sz w:val="24"/>
          <w:szCs w:val="24"/>
          <w:rtl w:val="0"/>
        </w:rPr>
        <w:t xml:space="preserve">Eos, Transactions, American Geophysical Union</w:t>
      </w:r>
      <w:r w:rsidDel="00000000" w:rsidR="00000000" w:rsidRPr="00000000">
        <w:rPr>
          <w:rFonts w:ascii="Times New Roman" w:cs="Times New Roman" w:eastAsia="Times New Roman" w:hAnsi="Times New Roman"/>
          <w:sz w:val="24"/>
          <w:szCs w:val="24"/>
          <w:rtl w:val="0"/>
        </w:rPr>
        <w:t xml:space="preserve">, 89, 2.</w:t>
      </w:r>
    </w:p>
    <w:p w:rsidR="00000000" w:rsidDel="00000000" w:rsidP="00000000" w:rsidRDefault="00000000" w:rsidRPr="00000000" w14:paraId="000000C7">
      <w:pPr>
        <w:spacing w:after="240" w:befor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Linderholm, H.W. (2006) Growing season changes in the last century. </w:t>
      </w:r>
      <w:r w:rsidDel="00000000" w:rsidR="00000000" w:rsidRPr="00000000">
        <w:rPr>
          <w:rFonts w:ascii="Times New Roman" w:cs="Times New Roman" w:eastAsia="Times New Roman" w:hAnsi="Times New Roman"/>
          <w:i w:val="1"/>
          <w:sz w:val="24"/>
          <w:szCs w:val="24"/>
          <w:rtl w:val="0"/>
        </w:rPr>
        <w:t xml:space="preserve">Agricultural and Forest Meteorology</w:t>
      </w:r>
      <w:r w:rsidDel="00000000" w:rsidR="00000000" w:rsidRPr="00000000">
        <w:rPr>
          <w:rFonts w:ascii="Times New Roman" w:cs="Times New Roman" w:eastAsia="Times New Roman" w:hAnsi="Times New Roman"/>
          <w:sz w:val="24"/>
          <w:szCs w:val="24"/>
          <w:rtl w:val="0"/>
        </w:rPr>
        <w:t xml:space="preserve">, 137, 1–14.</w:t>
      </w:r>
    </w:p>
    <w:p w:rsidR="00000000" w:rsidDel="00000000" w:rsidP="00000000" w:rsidRDefault="00000000" w:rsidRPr="00000000" w14:paraId="000000C8">
      <w:pPr>
        <w:spacing w:after="240" w:befor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Luedeling, E., Caspersen, L. &amp; Fernandez, E. (2023) chillR: Statistical Methods for Phenology Analysis in Temperate Fruit Trees (R Package). </w:t>
      </w:r>
    </w:p>
    <w:p w:rsidR="00000000" w:rsidDel="00000000" w:rsidP="00000000" w:rsidRDefault="00000000" w:rsidRPr="00000000" w14:paraId="000000C9">
      <w:pPr>
        <w:spacing w:after="240" w:befor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McElreath, R. (2018) </w:t>
      </w:r>
      <w:r w:rsidDel="00000000" w:rsidR="00000000" w:rsidRPr="00000000">
        <w:rPr>
          <w:rFonts w:ascii="Times New Roman" w:cs="Times New Roman" w:eastAsia="Times New Roman" w:hAnsi="Times New Roman"/>
          <w:i w:val="1"/>
          <w:sz w:val="24"/>
          <w:szCs w:val="24"/>
          <w:rtl w:val="0"/>
        </w:rPr>
        <w:t xml:space="preserve">Statistical rethinking: A Bayesian course with examples in R and Stan</w:t>
      </w:r>
      <w:r w:rsidDel="00000000" w:rsidR="00000000" w:rsidRPr="00000000">
        <w:rPr>
          <w:rFonts w:ascii="Times New Roman" w:cs="Times New Roman" w:eastAsia="Times New Roman" w:hAnsi="Times New Roman"/>
          <w:sz w:val="24"/>
          <w:szCs w:val="24"/>
          <w:rtl w:val="0"/>
        </w:rPr>
        <w:t xml:space="preserve">, Chapman and Hall/CRC.</w:t>
      </w:r>
    </w:p>
    <w:p w:rsidR="00000000" w:rsidDel="00000000" w:rsidP="00000000" w:rsidRDefault="00000000" w:rsidRPr="00000000" w14:paraId="000000CA">
      <w:pPr>
        <w:spacing w:after="240" w:befor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Meiri, S. &amp; Dayan, T. (2003) On the validity of Bergmann’s rule. </w:t>
      </w:r>
      <w:r w:rsidDel="00000000" w:rsidR="00000000" w:rsidRPr="00000000">
        <w:rPr>
          <w:rFonts w:ascii="Times New Roman" w:cs="Times New Roman" w:eastAsia="Times New Roman" w:hAnsi="Times New Roman"/>
          <w:i w:val="1"/>
          <w:sz w:val="24"/>
          <w:szCs w:val="24"/>
          <w:rtl w:val="0"/>
        </w:rPr>
        <w:t xml:space="preserve">Journal of Biogeography</w:t>
      </w:r>
      <w:r w:rsidDel="00000000" w:rsidR="00000000" w:rsidRPr="00000000">
        <w:rPr>
          <w:rFonts w:ascii="Times New Roman" w:cs="Times New Roman" w:eastAsia="Times New Roman" w:hAnsi="Times New Roman"/>
          <w:sz w:val="24"/>
          <w:szCs w:val="24"/>
          <w:rtl w:val="0"/>
        </w:rPr>
        <w:t xml:space="preserve">, 30, 331–351.</w:t>
      </w:r>
    </w:p>
    <w:p w:rsidR="00000000" w:rsidDel="00000000" w:rsidP="00000000" w:rsidRDefault="00000000" w:rsidRPr="00000000" w14:paraId="000000CB">
      <w:pPr>
        <w:spacing w:after="240" w:befor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Pinsky, M.L., Eikeset, A.M., McCauley, D.J., Payne, J.L. &amp; Sunday, J.M. (2019) Greater vulnerability to warming of marine versus terrestrial ectotherms. </w:t>
      </w:r>
      <w:r w:rsidDel="00000000" w:rsidR="00000000" w:rsidRPr="00000000">
        <w:rPr>
          <w:rFonts w:ascii="Times New Roman" w:cs="Times New Roman" w:eastAsia="Times New Roman" w:hAnsi="Times New Roman"/>
          <w:i w:val="1"/>
          <w:sz w:val="24"/>
          <w:szCs w:val="24"/>
          <w:rtl w:val="0"/>
        </w:rPr>
        <w:t xml:space="preserve">Nature</w:t>
      </w:r>
      <w:r w:rsidDel="00000000" w:rsidR="00000000" w:rsidRPr="00000000">
        <w:rPr>
          <w:rFonts w:ascii="Times New Roman" w:cs="Times New Roman" w:eastAsia="Times New Roman" w:hAnsi="Times New Roman"/>
          <w:sz w:val="24"/>
          <w:szCs w:val="24"/>
          <w:rtl w:val="0"/>
        </w:rPr>
        <w:t xml:space="preserve">, 569, 108–111.</w:t>
      </w:r>
    </w:p>
    <w:p w:rsidR="00000000" w:rsidDel="00000000" w:rsidP="00000000" w:rsidRDefault="00000000" w:rsidRPr="00000000" w14:paraId="000000CC">
      <w:pPr>
        <w:spacing w:after="240" w:befor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Santini, L. &amp; Isaac, N.J.B. (2021) Rapid Anthropocene realignment of allometric scaling rules. </w:t>
      </w:r>
      <w:r w:rsidDel="00000000" w:rsidR="00000000" w:rsidRPr="00000000">
        <w:rPr>
          <w:rFonts w:ascii="Times New Roman" w:cs="Times New Roman" w:eastAsia="Times New Roman" w:hAnsi="Times New Roman"/>
          <w:i w:val="1"/>
          <w:sz w:val="24"/>
          <w:szCs w:val="24"/>
          <w:rtl w:val="0"/>
        </w:rPr>
        <w:t xml:space="preserve">Ecology Letters</w:t>
      </w:r>
      <w:r w:rsidDel="00000000" w:rsidR="00000000" w:rsidRPr="00000000">
        <w:rPr>
          <w:rFonts w:ascii="Times New Roman" w:cs="Times New Roman" w:eastAsia="Times New Roman" w:hAnsi="Times New Roman"/>
          <w:sz w:val="24"/>
          <w:szCs w:val="24"/>
          <w:rtl w:val="0"/>
        </w:rPr>
        <w:t xml:space="preserve">, In Press.</w:t>
      </w:r>
    </w:p>
    <w:p w:rsidR="00000000" w:rsidDel="00000000" w:rsidP="00000000" w:rsidRDefault="00000000" w:rsidRPr="00000000" w14:paraId="000000CD">
      <w:pPr>
        <w:spacing w:after="240" w:befor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Sarremejane, R., Cid, N., Stubbington, R., Datry, T., Alp, M., Cañedo-Argüelles, M., Cordero-Rivera, A., Csabai, Z., Gutiérrez-Cánovas, C., Heino, J., Forcellini, M., Millán, A., Paillex, A., Pařil, P., Polášek, M., Tierno de Figueroa, J.M., Usseglio-Polatera, P., Zamora-Muñoz, C. &amp; Bonada, N. (2020) DISPERSE, a trait database to assess the dispersal potential of European aquatic macroinvertebrates. </w:t>
      </w:r>
      <w:r w:rsidDel="00000000" w:rsidR="00000000" w:rsidRPr="00000000">
        <w:rPr>
          <w:rFonts w:ascii="Times New Roman" w:cs="Times New Roman" w:eastAsia="Times New Roman" w:hAnsi="Times New Roman"/>
          <w:i w:val="1"/>
          <w:sz w:val="24"/>
          <w:szCs w:val="24"/>
          <w:rtl w:val="0"/>
        </w:rPr>
        <w:t xml:space="preserve">Scientific Data</w:t>
      </w:r>
      <w:r w:rsidDel="00000000" w:rsidR="00000000" w:rsidRPr="00000000">
        <w:rPr>
          <w:rFonts w:ascii="Times New Roman" w:cs="Times New Roman" w:eastAsia="Times New Roman" w:hAnsi="Times New Roman"/>
          <w:sz w:val="24"/>
          <w:szCs w:val="24"/>
          <w:rtl w:val="0"/>
        </w:rPr>
        <w:t xml:space="preserve">, 7, 386.</w:t>
      </w:r>
    </w:p>
    <w:p w:rsidR="00000000" w:rsidDel="00000000" w:rsidP="00000000" w:rsidRDefault="00000000" w:rsidRPr="00000000" w14:paraId="000000CE">
      <w:pPr>
        <w:spacing w:after="240" w:befor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Scheffer, M. and Carpenter, S.R. (2003) Catastophic regime shifts in ecosystems: linking theory to observation. </w:t>
      </w:r>
      <w:r w:rsidDel="00000000" w:rsidR="00000000" w:rsidRPr="00000000">
        <w:rPr>
          <w:rFonts w:ascii="Times New Roman" w:cs="Times New Roman" w:eastAsia="Times New Roman" w:hAnsi="Times New Roman"/>
          <w:i w:val="1"/>
          <w:sz w:val="24"/>
          <w:szCs w:val="24"/>
          <w:rtl w:val="0"/>
        </w:rPr>
        <w:t xml:space="preserve">Trends in Ecology &amp; Evolution</w:t>
      </w:r>
      <w:r w:rsidDel="00000000" w:rsidR="00000000" w:rsidRPr="00000000">
        <w:rPr>
          <w:rFonts w:ascii="Times New Roman" w:cs="Times New Roman" w:eastAsia="Times New Roman" w:hAnsi="Times New Roman"/>
          <w:sz w:val="24"/>
          <w:szCs w:val="24"/>
          <w:rtl w:val="0"/>
        </w:rPr>
        <w:t xml:space="preserve">, 18, 648–656</w:t>
      </w:r>
    </w:p>
    <w:p w:rsidR="00000000" w:rsidDel="00000000" w:rsidP="00000000" w:rsidRDefault="00000000" w:rsidRPr="00000000" w14:paraId="000000CF">
      <w:pPr>
        <w:spacing w:after="240" w:befor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Schmidt-Kloiber, A. &amp; Hering, D. (2015) www.freshwaterecology.info – An online tool that unifies, standardises and codifies more than 20,000 European freshwater organisms and their ecological preferences. </w:t>
      </w:r>
      <w:r w:rsidDel="00000000" w:rsidR="00000000" w:rsidRPr="00000000">
        <w:rPr>
          <w:rFonts w:ascii="Times New Roman" w:cs="Times New Roman" w:eastAsia="Times New Roman" w:hAnsi="Times New Roman"/>
          <w:i w:val="1"/>
          <w:sz w:val="24"/>
          <w:szCs w:val="24"/>
          <w:rtl w:val="0"/>
        </w:rPr>
        <w:t xml:space="preserve">Ecological Indicators</w:t>
      </w:r>
      <w:r w:rsidDel="00000000" w:rsidR="00000000" w:rsidRPr="00000000">
        <w:rPr>
          <w:rFonts w:ascii="Times New Roman" w:cs="Times New Roman" w:eastAsia="Times New Roman" w:hAnsi="Times New Roman"/>
          <w:sz w:val="24"/>
          <w:szCs w:val="24"/>
          <w:rtl w:val="0"/>
        </w:rPr>
        <w:t xml:space="preserve">, 53, 271–282.</w:t>
      </w:r>
    </w:p>
    <w:p w:rsidR="00000000" w:rsidDel="00000000" w:rsidP="00000000" w:rsidRDefault="00000000" w:rsidRPr="00000000" w14:paraId="000000D0">
      <w:pPr>
        <w:spacing w:after="240" w:befor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Shelomi, M. (2012) Where are we now? Bergmann’s rule sensu lato in insects. </w:t>
      </w:r>
      <w:r w:rsidDel="00000000" w:rsidR="00000000" w:rsidRPr="00000000">
        <w:rPr>
          <w:rFonts w:ascii="Times New Roman" w:cs="Times New Roman" w:eastAsia="Times New Roman" w:hAnsi="Times New Roman"/>
          <w:i w:val="1"/>
          <w:sz w:val="24"/>
          <w:szCs w:val="24"/>
          <w:rtl w:val="0"/>
        </w:rPr>
        <w:t xml:space="preserve">The American Naturalist</w:t>
      </w:r>
      <w:r w:rsidDel="00000000" w:rsidR="00000000" w:rsidRPr="00000000">
        <w:rPr>
          <w:rFonts w:ascii="Times New Roman" w:cs="Times New Roman" w:eastAsia="Times New Roman" w:hAnsi="Times New Roman"/>
          <w:sz w:val="24"/>
          <w:szCs w:val="24"/>
          <w:rtl w:val="0"/>
        </w:rPr>
        <w:t xml:space="preserve">, 180, 511–519.</w:t>
      </w:r>
    </w:p>
    <w:p w:rsidR="00000000" w:rsidDel="00000000" w:rsidP="00000000" w:rsidRDefault="00000000" w:rsidRPr="00000000" w14:paraId="000000D1">
      <w:pPr>
        <w:spacing w:after="240" w:before="240" w:lineRule="auto"/>
        <w:ind w:left="720" w:firstLine="0"/>
        <w:rPr>
          <w:rFonts w:ascii="Times New Roman" w:cs="Times New Roman" w:eastAsia="Times New Roman" w:hAnsi="Times New Roman"/>
          <w:sz w:val="24"/>
          <w:szCs w:val="24"/>
        </w:rPr>
      </w:pPr>
      <w:commentRangeStart w:id="110"/>
      <w:r w:rsidDel="00000000" w:rsidR="00000000" w:rsidRPr="00000000">
        <w:rPr>
          <w:rFonts w:ascii="Times New Roman" w:cs="Times New Roman" w:eastAsia="Times New Roman" w:hAnsi="Times New Roman"/>
          <w:sz w:val="24"/>
          <w:szCs w:val="24"/>
          <w:rtl w:val="0"/>
        </w:rPr>
        <w:t xml:space="preserve">Soininen, J., Heino, J. &amp; Wang, J. (2018) A meta-analysis of nestedness and turnover components of beta diversity across organisms and ecosystems. </w:t>
      </w:r>
      <w:r w:rsidDel="00000000" w:rsidR="00000000" w:rsidRPr="00000000">
        <w:rPr>
          <w:rFonts w:ascii="Times New Roman" w:cs="Times New Roman" w:eastAsia="Times New Roman" w:hAnsi="Times New Roman"/>
          <w:i w:val="1"/>
          <w:sz w:val="24"/>
          <w:szCs w:val="24"/>
          <w:rtl w:val="0"/>
        </w:rPr>
        <w:t xml:space="preserve">Global Ecology and Biogeography</w:t>
      </w:r>
      <w:r w:rsidDel="00000000" w:rsidR="00000000" w:rsidRPr="00000000">
        <w:rPr>
          <w:rFonts w:ascii="Times New Roman" w:cs="Times New Roman" w:eastAsia="Times New Roman" w:hAnsi="Times New Roman"/>
          <w:sz w:val="24"/>
          <w:szCs w:val="24"/>
          <w:rtl w:val="0"/>
        </w:rPr>
        <w:t xml:space="preserve">, 27, 96–109.</w:t>
      </w:r>
      <w:commentRangeEnd w:id="110"/>
      <w:r w:rsidDel="00000000" w:rsidR="00000000" w:rsidRPr="00000000">
        <w:commentReference w:id="110"/>
      </w:r>
      <w:r w:rsidDel="00000000" w:rsidR="00000000" w:rsidRPr="00000000">
        <w:rPr>
          <w:rtl w:val="0"/>
        </w:rPr>
      </w:r>
    </w:p>
    <w:p w:rsidR="00000000" w:rsidDel="00000000" w:rsidP="00000000" w:rsidRDefault="00000000" w:rsidRPr="00000000" w14:paraId="000000D2">
      <w:pPr>
        <w:spacing w:after="240" w:befor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Sunday, J., Bennett, J.M., Calosi, P., Clusella-Trullas, S., Gravel, S., Hargreaves, A.L., Leiva, F.P., Verberk, W.C.E.P., Olalla-Tárraga, M.Á. &amp; Morales-Castilla, I. (2019) Thermal tolerance patterns across latitude and elevation. </w:t>
      </w:r>
      <w:r w:rsidDel="00000000" w:rsidR="00000000" w:rsidRPr="00000000">
        <w:rPr>
          <w:rFonts w:ascii="Times New Roman" w:cs="Times New Roman" w:eastAsia="Times New Roman" w:hAnsi="Times New Roman"/>
          <w:i w:val="1"/>
          <w:sz w:val="24"/>
          <w:szCs w:val="24"/>
          <w:rtl w:val="0"/>
        </w:rPr>
        <w:t xml:space="preserve">Philosophical Transactions of the Royal Society B: Biological Sciences</w:t>
      </w:r>
      <w:r w:rsidDel="00000000" w:rsidR="00000000" w:rsidRPr="00000000">
        <w:rPr>
          <w:rFonts w:ascii="Times New Roman" w:cs="Times New Roman" w:eastAsia="Times New Roman" w:hAnsi="Times New Roman"/>
          <w:sz w:val="24"/>
          <w:szCs w:val="24"/>
          <w:rtl w:val="0"/>
        </w:rPr>
        <w:t xml:space="preserve">, 374, 20190036.</w:t>
      </w:r>
    </w:p>
    <w:p w:rsidR="00000000" w:rsidDel="00000000" w:rsidP="00000000" w:rsidRDefault="00000000" w:rsidRPr="00000000" w14:paraId="000000D3">
      <w:pPr>
        <w:spacing w:after="240" w:befor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Verheyen, J., Temmerman, K., De Block, M. &amp; Stoks, R. (2018) Voltinism-associated differences in winter survival across latitudes: integrating growth, physiology, and food intake. </w:t>
      </w:r>
      <w:r w:rsidDel="00000000" w:rsidR="00000000" w:rsidRPr="00000000">
        <w:rPr>
          <w:rFonts w:ascii="Times New Roman" w:cs="Times New Roman" w:eastAsia="Times New Roman" w:hAnsi="Times New Roman"/>
          <w:i w:val="1"/>
          <w:sz w:val="24"/>
          <w:szCs w:val="24"/>
          <w:rtl w:val="0"/>
        </w:rPr>
        <w:t xml:space="preserve">Oecologia</w:t>
      </w:r>
      <w:r w:rsidDel="00000000" w:rsidR="00000000" w:rsidRPr="00000000">
        <w:rPr>
          <w:rFonts w:ascii="Times New Roman" w:cs="Times New Roman" w:eastAsia="Times New Roman" w:hAnsi="Times New Roman"/>
          <w:sz w:val="24"/>
          <w:szCs w:val="24"/>
          <w:rtl w:val="0"/>
        </w:rPr>
        <w:t xml:space="preserve">, 186, 919–929.</w:t>
      </w:r>
    </w:p>
    <w:p w:rsidR="00000000" w:rsidDel="00000000" w:rsidP="00000000" w:rsidRDefault="00000000" w:rsidRPr="00000000" w14:paraId="000000D4">
      <w:pPr>
        <w:spacing w:after="240" w:befor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Woodward, G., Ebenmann, B., Emmerson, M., Montoya, J.M., Olesen, J.M., Valido, A. &amp; Warren, P.H. (2005). Body size in ecological networks. </w:t>
      </w:r>
      <w:r w:rsidDel="00000000" w:rsidR="00000000" w:rsidRPr="00000000">
        <w:rPr>
          <w:rFonts w:ascii="Times New Roman" w:cs="Times New Roman" w:eastAsia="Times New Roman" w:hAnsi="Times New Roman"/>
          <w:i w:val="1"/>
          <w:sz w:val="24"/>
          <w:szCs w:val="24"/>
          <w:rtl w:val="0"/>
        </w:rPr>
        <w:t xml:space="preserve">Trends in Ecology &amp; Evolution</w:t>
      </w:r>
      <w:r w:rsidDel="00000000" w:rsidR="00000000" w:rsidRPr="00000000">
        <w:rPr>
          <w:rFonts w:ascii="Times New Roman" w:cs="Times New Roman" w:eastAsia="Times New Roman" w:hAnsi="Times New Roman"/>
          <w:sz w:val="24"/>
          <w:szCs w:val="24"/>
          <w:rtl w:val="0"/>
        </w:rPr>
        <w:t xml:space="preserve">, 20, 402–409.</w:t>
      </w:r>
    </w:p>
    <w:p w:rsidR="00000000" w:rsidDel="00000000" w:rsidP="00000000" w:rsidRDefault="00000000" w:rsidRPr="00000000" w14:paraId="000000D5">
      <w:pPr>
        <w:spacing w:after="240" w:before="240" w:lineRule="auto"/>
        <w:ind w:left="0" w:firstLine="0"/>
        <w:rPr>
          <w:rFonts w:ascii="Times New Roman" w:cs="Times New Roman" w:eastAsia="Times New Roman" w:hAnsi="Times New Roman"/>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D6">
      <w:pPr>
        <w:spacing w:after="240" w:before="24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Supplemental Information</w:t>
      </w:r>
    </w:p>
    <w:p w:rsidR="00000000" w:rsidDel="00000000" w:rsidP="00000000" w:rsidRDefault="00000000" w:rsidRPr="00000000" w14:paraId="000000D7">
      <w:pPr>
        <w:spacing w:after="240" w:before="24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Supplemental </w:t>
      </w:r>
      <w:commentRangeStart w:id="111"/>
      <w:commentRangeStart w:id="112"/>
      <w:r w:rsidDel="00000000" w:rsidR="00000000" w:rsidRPr="00000000">
        <w:rPr>
          <w:rFonts w:ascii="Times New Roman" w:cs="Times New Roman" w:eastAsia="Times New Roman" w:hAnsi="Times New Roman"/>
          <w:b w:val="1"/>
          <w:sz w:val="24"/>
          <w:szCs w:val="24"/>
          <w:rtl w:val="0"/>
        </w:rPr>
        <w:t xml:space="preserve">Tables</w:t>
      </w:r>
      <w:commentRangeEnd w:id="111"/>
      <w:r w:rsidDel="00000000" w:rsidR="00000000" w:rsidRPr="00000000">
        <w:commentReference w:id="111"/>
      </w:r>
      <w:commentRangeEnd w:id="112"/>
      <w:r w:rsidDel="00000000" w:rsidR="00000000" w:rsidRPr="00000000">
        <w:commentReference w:id="112"/>
      </w:r>
      <w:r w:rsidDel="00000000" w:rsidR="00000000" w:rsidRPr="00000000">
        <w:rPr>
          <w:rtl w:val="0"/>
        </w:rPr>
      </w:r>
    </w:p>
    <w:p w:rsidR="00000000" w:rsidDel="00000000" w:rsidP="00000000" w:rsidRDefault="00000000" w:rsidRPr="00000000" w14:paraId="000000D8">
      <w:pPr>
        <w:spacing w:after="240" w:before="24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Table S1</w:t>
      </w:r>
      <w:r w:rsidDel="00000000" w:rsidR="00000000" w:rsidRPr="00000000">
        <w:rPr>
          <w:rFonts w:ascii="Times New Roman" w:cs="Times New Roman" w:eastAsia="Times New Roman" w:hAnsi="Times New Roman"/>
          <w:b w:val="1"/>
          <w:sz w:val="24"/>
          <w:szCs w:val="24"/>
          <w:rtl w:val="0"/>
        </w:rPr>
        <w:t xml:space="preserve">. Response of intraspecific body length to sampling year.</w:t>
      </w:r>
    </w:p>
    <w:p w:rsidR="00000000" w:rsidDel="00000000" w:rsidP="00000000" w:rsidRDefault="00000000" w:rsidRPr="00000000" w14:paraId="000000D9">
      <w:pPr>
        <w:spacing w:after="240" w:before="240" w:lineRule="auto"/>
        <w:rPr>
          <w:rFonts w:ascii="Times New Roman" w:cs="Times New Roman" w:eastAsia="Times New Roman" w:hAnsi="Times New Roman"/>
          <w:b w:val="1"/>
          <w:sz w:val="24"/>
          <w:szCs w:val="24"/>
        </w:rPr>
      </w:pPr>
      <w:r w:rsidDel="00000000" w:rsidR="00000000" w:rsidRPr="00000000">
        <w:rPr>
          <w:rtl w:val="0"/>
        </w:rPr>
      </w:r>
    </w:p>
    <w:tbl>
      <w:tblPr>
        <w:tblStyle w:val="Table2"/>
        <w:tblW w:w="732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610"/>
        <w:gridCol w:w="1310"/>
        <w:gridCol w:w="875"/>
        <w:gridCol w:w="980"/>
        <w:gridCol w:w="1415"/>
        <w:gridCol w:w="1130"/>
        <w:tblGridChange w:id="0">
          <w:tblGrid>
            <w:gridCol w:w="1610"/>
            <w:gridCol w:w="1310"/>
            <w:gridCol w:w="875"/>
            <w:gridCol w:w="980"/>
            <w:gridCol w:w="1415"/>
            <w:gridCol w:w="1130"/>
          </w:tblGrid>
        </w:tblGridChange>
      </w:tblGrid>
      <w:tr>
        <w:trPr>
          <w:cantSplit w:val="0"/>
          <w:trHeight w:val="1040" w:hRule="atLeast"/>
          <w:tblHeader w:val="0"/>
        </w:trPr>
        <w:tc>
          <w:tcPr>
            <w:tcMar>
              <w:top w:w="100.0" w:type="dxa"/>
              <w:left w:w="100.0" w:type="dxa"/>
              <w:bottom w:w="100.0" w:type="dxa"/>
              <w:right w:w="100.0" w:type="dxa"/>
            </w:tcMar>
            <w:vAlign w:val="top"/>
          </w:tcPr>
          <w:p w:rsidR="00000000" w:rsidDel="00000000" w:rsidP="00000000" w:rsidRDefault="00000000" w:rsidRPr="00000000" w14:paraId="000000DA">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Species</w:t>
            </w:r>
          </w:p>
        </w:tc>
        <w:tc>
          <w:tcPr>
            <w:tcMar>
              <w:top w:w="100.0" w:type="dxa"/>
              <w:left w:w="100.0" w:type="dxa"/>
              <w:bottom w:w="100.0" w:type="dxa"/>
              <w:right w:w="100.0" w:type="dxa"/>
            </w:tcMar>
            <w:vAlign w:val="top"/>
          </w:tcPr>
          <w:p w:rsidR="00000000" w:rsidDel="00000000" w:rsidP="00000000" w:rsidRDefault="00000000" w:rsidRPr="00000000" w14:paraId="000000DB">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Parameter</w:t>
            </w:r>
          </w:p>
        </w:tc>
        <w:tc>
          <w:tcPr>
            <w:tcMar>
              <w:top w:w="100.0" w:type="dxa"/>
              <w:left w:w="100.0" w:type="dxa"/>
              <w:bottom w:w="100.0" w:type="dxa"/>
              <w:right w:w="100.0" w:type="dxa"/>
            </w:tcMar>
            <w:vAlign w:val="top"/>
          </w:tcPr>
          <w:p w:rsidR="00000000" w:rsidDel="00000000" w:rsidP="00000000" w:rsidRDefault="00000000" w:rsidRPr="00000000" w14:paraId="000000DC">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Year</w:t>
            </w:r>
          </w:p>
        </w:tc>
        <w:tc>
          <w:tcPr>
            <w:tcMar>
              <w:top w:w="100.0" w:type="dxa"/>
              <w:left w:w="100.0" w:type="dxa"/>
              <w:bottom w:w="100.0" w:type="dxa"/>
              <w:right w:w="100.0" w:type="dxa"/>
            </w:tcMar>
            <w:vAlign w:val="top"/>
          </w:tcPr>
          <w:p w:rsidR="00000000" w:rsidDel="00000000" w:rsidP="00000000" w:rsidRDefault="00000000" w:rsidRPr="00000000" w14:paraId="000000DD">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DOY (linear)</w:t>
            </w:r>
          </w:p>
        </w:tc>
        <w:tc>
          <w:tcPr>
            <w:tcMar>
              <w:top w:w="100.0" w:type="dxa"/>
              <w:left w:w="100.0" w:type="dxa"/>
              <w:bottom w:w="100.0" w:type="dxa"/>
              <w:right w:w="100.0" w:type="dxa"/>
            </w:tcMar>
            <w:vAlign w:val="top"/>
          </w:tcPr>
          <w:p w:rsidR="00000000" w:rsidDel="00000000" w:rsidP="00000000" w:rsidRDefault="00000000" w:rsidRPr="00000000" w14:paraId="000000DE">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DOY (2nd polynomial)</w:t>
            </w:r>
          </w:p>
        </w:tc>
        <w:tc>
          <w:tcPr>
            <w:tcMar>
              <w:top w:w="100.0" w:type="dxa"/>
              <w:left w:w="100.0" w:type="dxa"/>
              <w:bottom w:w="100.0" w:type="dxa"/>
              <w:right w:w="100.0" w:type="dxa"/>
            </w:tcMar>
            <w:vAlign w:val="top"/>
          </w:tcPr>
          <w:p w:rsidR="00000000" w:rsidDel="00000000" w:rsidP="00000000" w:rsidRDefault="00000000" w:rsidRPr="00000000" w14:paraId="000000DF">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Density</w:t>
            </w:r>
          </w:p>
        </w:tc>
      </w:tr>
      <w:tr>
        <w:trPr>
          <w:cantSplit w:val="0"/>
          <w:trHeight w:val="515" w:hRule="atLeast"/>
          <w:tblHeader w:val="0"/>
        </w:trPr>
        <w:tc>
          <w:tcPr>
            <w:vMerge w:val="restart"/>
            <w:tcBorders>
              <w:bottom w:color="000000" w:space="0" w:sz="4" w:val="single"/>
            </w:tcBorders>
            <w:tcMar>
              <w:top w:w="100.0" w:type="dxa"/>
              <w:left w:w="100.0" w:type="dxa"/>
              <w:bottom w:w="100.0" w:type="dxa"/>
              <w:right w:w="100.0" w:type="dxa"/>
            </w:tcMar>
            <w:vAlign w:val="top"/>
          </w:tcPr>
          <w:p w:rsidR="00000000" w:rsidDel="00000000" w:rsidP="00000000" w:rsidRDefault="00000000" w:rsidRPr="00000000" w14:paraId="000000E0">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Aphelocheirus aestivalis</w:t>
            </w:r>
          </w:p>
        </w:tc>
        <w:tc>
          <w:tcPr>
            <w:tcMar>
              <w:top w:w="100.0" w:type="dxa"/>
              <w:left w:w="100.0" w:type="dxa"/>
              <w:bottom w:w="100.0" w:type="dxa"/>
              <w:right w:w="100.0" w:type="dxa"/>
            </w:tcMar>
            <w:vAlign w:val="top"/>
          </w:tcPr>
          <w:p w:rsidR="00000000" w:rsidDel="00000000" w:rsidP="00000000" w:rsidRDefault="00000000" w:rsidRPr="00000000" w14:paraId="000000E1">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w:t>
            </w:r>
          </w:p>
        </w:tc>
        <w:tc>
          <w:tcPr>
            <w:tcMar>
              <w:top w:w="100.0" w:type="dxa"/>
              <w:left w:w="100.0" w:type="dxa"/>
              <w:bottom w:w="100.0" w:type="dxa"/>
              <w:right w:w="100.0" w:type="dxa"/>
            </w:tcMar>
            <w:vAlign w:val="top"/>
          </w:tcPr>
          <w:p w:rsidR="00000000" w:rsidDel="00000000" w:rsidP="00000000" w:rsidRDefault="00000000" w:rsidRPr="00000000" w14:paraId="000000E2">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-0.204</w:t>
            </w:r>
          </w:p>
        </w:tc>
        <w:tc>
          <w:tcPr>
            <w:tcMar>
              <w:top w:w="100.0" w:type="dxa"/>
              <w:left w:w="100.0" w:type="dxa"/>
              <w:bottom w:w="100.0" w:type="dxa"/>
              <w:right w:w="100.0" w:type="dxa"/>
            </w:tcMar>
            <w:vAlign w:val="top"/>
          </w:tcPr>
          <w:p w:rsidR="00000000" w:rsidDel="00000000" w:rsidP="00000000" w:rsidRDefault="00000000" w:rsidRPr="00000000" w14:paraId="000000E3">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5.569</w:t>
            </w:r>
          </w:p>
        </w:tc>
        <w:tc>
          <w:tcPr>
            <w:tcMar>
              <w:top w:w="100.0" w:type="dxa"/>
              <w:left w:w="100.0" w:type="dxa"/>
              <w:bottom w:w="100.0" w:type="dxa"/>
              <w:right w:w="100.0" w:type="dxa"/>
            </w:tcMar>
            <w:vAlign w:val="top"/>
          </w:tcPr>
          <w:p w:rsidR="00000000" w:rsidDel="00000000" w:rsidP="00000000" w:rsidRDefault="00000000" w:rsidRPr="00000000" w14:paraId="000000E4">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-0.537</w:t>
            </w:r>
          </w:p>
        </w:tc>
        <w:tc>
          <w:tcPr>
            <w:tcMar>
              <w:top w:w="100.0" w:type="dxa"/>
              <w:left w:w="100.0" w:type="dxa"/>
              <w:bottom w:w="100.0" w:type="dxa"/>
              <w:right w:w="100.0" w:type="dxa"/>
            </w:tcMar>
            <w:vAlign w:val="top"/>
          </w:tcPr>
          <w:p w:rsidR="00000000" w:rsidDel="00000000" w:rsidP="00000000" w:rsidRDefault="00000000" w:rsidRPr="00000000" w14:paraId="000000E5">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0.045</w:t>
            </w:r>
          </w:p>
        </w:tc>
      </w:tr>
      <w:tr>
        <w:trPr>
          <w:cantSplit w:val="0"/>
          <w:trHeight w:val="485" w:hRule="atLeast"/>
          <w:tblHeader w:val="0"/>
        </w:trPr>
        <w:tc>
          <w:tcPr>
            <w:vMerge w:val="continue"/>
            <w:tcBorders>
              <w:bottom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E6">
            <w:pPr>
              <w:spacing w:after="240" w:before="240" w:lineRule="auto"/>
              <w:rPr>
                <w:rFonts w:ascii="Times New Roman" w:cs="Times New Roman" w:eastAsia="Times New Roman" w:hAnsi="Times New Roman"/>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7">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w:t>
            </w:r>
          </w:p>
        </w:tc>
        <w:tc>
          <w:tcPr>
            <w:shd w:fill="auto" w:val="clear"/>
            <w:tcMar>
              <w:top w:w="100.0" w:type="dxa"/>
              <w:left w:w="100.0" w:type="dxa"/>
              <w:bottom w:w="100.0" w:type="dxa"/>
              <w:right w:w="100.0" w:type="dxa"/>
            </w:tcMar>
            <w:vAlign w:val="top"/>
          </w:tcPr>
          <w:p w:rsidR="00000000" w:rsidDel="00000000" w:rsidP="00000000" w:rsidRDefault="00000000" w:rsidRPr="00000000" w14:paraId="000000E8">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0.175</w:t>
            </w:r>
          </w:p>
        </w:tc>
        <w:tc>
          <w:tcPr>
            <w:shd w:fill="auto" w:val="clear"/>
            <w:tcMar>
              <w:top w:w="100.0" w:type="dxa"/>
              <w:left w:w="100.0" w:type="dxa"/>
              <w:bottom w:w="100.0" w:type="dxa"/>
              <w:right w:w="100.0" w:type="dxa"/>
            </w:tcMar>
            <w:vAlign w:val="top"/>
          </w:tcPr>
          <w:p w:rsidR="00000000" w:rsidDel="00000000" w:rsidP="00000000" w:rsidRDefault="00000000" w:rsidRPr="00000000" w14:paraId="000000E9">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2.576</w:t>
            </w:r>
          </w:p>
        </w:tc>
        <w:tc>
          <w:tcPr>
            <w:shd w:fill="auto" w:val="clear"/>
            <w:tcMar>
              <w:top w:w="100.0" w:type="dxa"/>
              <w:left w:w="100.0" w:type="dxa"/>
              <w:bottom w:w="100.0" w:type="dxa"/>
              <w:right w:w="100.0" w:type="dxa"/>
            </w:tcMar>
            <w:vAlign w:val="top"/>
          </w:tcPr>
          <w:p w:rsidR="00000000" w:rsidDel="00000000" w:rsidP="00000000" w:rsidRDefault="00000000" w:rsidRPr="00000000" w14:paraId="000000EA">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2.558</w:t>
            </w:r>
          </w:p>
        </w:tc>
        <w:tc>
          <w:tcPr>
            <w:shd w:fill="auto" w:val="clear"/>
            <w:tcMar>
              <w:top w:w="100.0" w:type="dxa"/>
              <w:left w:w="100.0" w:type="dxa"/>
              <w:bottom w:w="100.0" w:type="dxa"/>
              <w:right w:w="100.0" w:type="dxa"/>
            </w:tcMar>
            <w:vAlign w:val="top"/>
          </w:tcPr>
          <w:p w:rsidR="00000000" w:rsidDel="00000000" w:rsidP="00000000" w:rsidRDefault="00000000" w:rsidRPr="00000000" w14:paraId="000000EB">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0.382</w:t>
            </w:r>
          </w:p>
        </w:tc>
      </w:tr>
      <w:tr>
        <w:trPr>
          <w:cantSplit w:val="0"/>
          <w:trHeight w:val="485" w:hRule="atLeast"/>
          <w:tblHeader w:val="0"/>
        </w:trPr>
        <w:tc>
          <w:tcPr>
            <w:vMerge w:val="continue"/>
            <w:tcBorders>
              <w:bottom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EC">
            <w:pPr>
              <w:spacing w:after="240" w:before="240" w:lineRule="auto"/>
              <w:rPr>
                <w:rFonts w:ascii="Times New Roman" w:cs="Times New Roman" w:eastAsia="Times New Roman" w:hAnsi="Times New Roman"/>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D">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w:t>
            </w:r>
          </w:p>
        </w:tc>
        <w:tc>
          <w:tcPr>
            <w:shd w:fill="auto" w:val="clear"/>
            <w:tcMar>
              <w:top w:w="100.0" w:type="dxa"/>
              <w:left w:w="100.0" w:type="dxa"/>
              <w:bottom w:w="100.0" w:type="dxa"/>
              <w:right w:w="100.0" w:type="dxa"/>
            </w:tcMar>
            <w:vAlign w:val="top"/>
          </w:tcPr>
          <w:p w:rsidR="00000000" w:rsidDel="00000000" w:rsidP="00000000" w:rsidRDefault="00000000" w:rsidRPr="00000000" w14:paraId="000000EE">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-1.164</w:t>
            </w:r>
          </w:p>
        </w:tc>
        <w:tc>
          <w:tcPr>
            <w:shd w:fill="auto" w:val="clear"/>
            <w:tcMar>
              <w:top w:w="100.0" w:type="dxa"/>
              <w:left w:w="100.0" w:type="dxa"/>
              <w:bottom w:w="100.0" w:type="dxa"/>
              <w:right w:w="100.0" w:type="dxa"/>
            </w:tcMar>
            <w:vAlign w:val="top"/>
          </w:tcPr>
          <w:p w:rsidR="00000000" w:rsidDel="00000000" w:rsidP="00000000" w:rsidRDefault="00000000" w:rsidRPr="00000000" w14:paraId="000000EF">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2.162</w:t>
            </w:r>
          </w:p>
        </w:tc>
        <w:tc>
          <w:tcPr>
            <w:shd w:fill="auto" w:val="clear"/>
            <w:tcMar>
              <w:top w:w="100.0" w:type="dxa"/>
              <w:left w:w="100.0" w:type="dxa"/>
              <w:bottom w:w="100.0" w:type="dxa"/>
              <w:right w:w="100.0" w:type="dxa"/>
            </w:tcMar>
            <w:vAlign w:val="top"/>
          </w:tcPr>
          <w:p w:rsidR="00000000" w:rsidDel="00000000" w:rsidP="00000000" w:rsidRDefault="00000000" w:rsidRPr="00000000" w14:paraId="000000F0">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-0.210</w:t>
            </w:r>
          </w:p>
        </w:tc>
        <w:tc>
          <w:tcPr>
            <w:shd w:fill="auto" w:val="clear"/>
            <w:tcMar>
              <w:top w:w="100.0" w:type="dxa"/>
              <w:left w:w="100.0" w:type="dxa"/>
              <w:bottom w:w="100.0" w:type="dxa"/>
              <w:right w:w="100.0" w:type="dxa"/>
            </w:tcMar>
            <w:vAlign w:val="top"/>
          </w:tcPr>
          <w:p w:rsidR="00000000" w:rsidDel="00000000" w:rsidP="00000000" w:rsidRDefault="00000000" w:rsidRPr="00000000" w14:paraId="000000F1">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0.119</w:t>
            </w:r>
          </w:p>
        </w:tc>
      </w:tr>
      <w:tr>
        <w:trPr>
          <w:cantSplit w:val="0"/>
          <w:trHeight w:val="485" w:hRule="atLeast"/>
          <w:tblHeader w:val="0"/>
        </w:trPr>
        <w:tc>
          <w:tcPr>
            <w:vMerge w:val="continue"/>
            <w:tcBorders>
              <w:bottom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F2">
            <w:pPr>
              <w:spacing w:after="240" w:before="240" w:lineRule="auto"/>
              <w:rPr>
                <w:rFonts w:ascii="Times New Roman" w:cs="Times New Roman" w:eastAsia="Times New Roman" w:hAnsi="Times New Roman"/>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3">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w:t>
            </w:r>
          </w:p>
        </w:tc>
        <w:tc>
          <w:tcPr>
            <w:shd w:fill="auto" w:val="clear"/>
            <w:tcMar>
              <w:top w:w="100.0" w:type="dxa"/>
              <w:left w:w="100.0" w:type="dxa"/>
              <w:bottom w:w="100.0" w:type="dxa"/>
              <w:right w:w="100.0" w:type="dxa"/>
            </w:tcMar>
            <w:vAlign w:val="top"/>
          </w:tcPr>
          <w:p w:rsidR="00000000" w:rsidDel="00000000" w:rsidP="00000000" w:rsidRDefault="00000000" w:rsidRPr="00000000" w14:paraId="000000F4">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0.244</w:t>
            </w:r>
          </w:p>
        </w:tc>
        <w:tc>
          <w:tcPr>
            <w:shd w:fill="auto" w:val="clear"/>
            <w:tcMar>
              <w:top w:w="100.0" w:type="dxa"/>
              <w:left w:w="100.0" w:type="dxa"/>
              <w:bottom w:w="100.0" w:type="dxa"/>
              <w:right w:w="100.0" w:type="dxa"/>
            </w:tcMar>
            <w:vAlign w:val="top"/>
          </w:tcPr>
          <w:p w:rsidR="00000000" w:rsidDel="00000000" w:rsidP="00000000" w:rsidRDefault="00000000" w:rsidRPr="00000000" w14:paraId="000000F5">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0.031</w:t>
            </w:r>
          </w:p>
        </w:tc>
        <w:tc>
          <w:tcPr>
            <w:shd w:fill="auto" w:val="clear"/>
            <w:tcMar>
              <w:top w:w="100.0" w:type="dxa"/>
              <w:left w:w="100.0" w:type="dxa"/>
              <w:bottom w:w="100.0" w:type="dxa"/>
              <w:right w:w="100.0" w:type="dxa"/>
            </w:tcMar>
            <w:vAlign w:val="top"/>
          </w:tcPr>
          <w:p w:rsidR="00000000" w:rsidDel="00000000" w:rsidP="00000000" w:rsidRDefault="00000000" w:rsidRPr="00000000" w14:paraId="000000F6">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0.834</w:t>
            </w:r>
          </w:p>
        </w:tc>
        <w:tc>
          <w:tcPr>
            <w:shd w:fill="auto" w:val="clear"/>
            <w:tcMar>
              <w:top w:w="100.0" w:type="dxa"/>
              <w:left w:w="100.0" w:type="dxa"/>
              <w:bottom w:w="100.0" w:type="dxa"/>
              <w:right w:w="100.0" w:type="dxa"/>
            </w:tcMar>
            <w:vAlign w:val="top"/>
          </w:tcPr>
          <w:p w:rsidR="00000000" w:rsidDel="00000000" w:rsidP="00000000" w:rsidRDefault="00000000" w:rsidRPr="00000000" w14:paraId="000000F7">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0.905</w:t>
            </w:r>
          </w:p>
        </w:tc>
      </w:tr>
      <w:tr>
        <w:trPr>
          <w:cantSplit w:val="0"/>
          <w:trHeight w:val="515" w:hRule="atLeast"/>
          <w:tblHeader w:val="0"/>
        </w:trPr>
        <w:tc>
          <w:tcPr>
            <w:vMerge w:val="restart"/>
            <w:tcBorders>
              <w:bottom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F8">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Ancylus fluviatilis</w:t>
            </w:r>
          </w:p>
        </w:tc>
        <w:tc>
          <w:tcPr>
            <w:shd w:fill="auto" w:val="clear"/>
            <w:tcMar>
              <w:top w:w="100.0" w:type="dxa"/>
              <w:left w:w="100.0" w:type="dxa"/>
              <w:bottom w:w="100.0" w:type="dxa"/>
              <w:right w:w="100.0" w:type="dxa"/>
            </w:tcMar>
            <w:vAlign w:val="top"/>
          </w:tcPr>
          <w:p w:rsidR="00000000" w:rsidDel="00000000" w:rsidP="00000000" w:rsidRDefault="00000000" w:rsidRPr="00000000" w14:paraId="000000F9">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0FA">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-0.083</w:t>
            </w:r>
          </w:p>
        </w:tc>
        <w:tc>
          <w:tcPr>
            <w:shd w:fill="auto" w:val="clear"/>
            <w:tcMar>
              <w:top w:w="100.0" w:type="dxa"/>
              <w:left w:w="100.0" w:type="dxa"/>
              <w:bottom w:w="100.0" w:type="dxa"/>
              <w:right w:w="100.0" w:type="dxa"/>
            </w:tcMar>
            <w:vAlign w:val="top"/>
          </w:tcPr>
          <w:p w:rsidR="00000000" w:rsidDel="00000000" w:rsidP="00000000" w:rsidRDefault="00000000" w:rsidRPr="00000000" w14:paraId="000000FB">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-6.106</w:t>
            </w:r>
          </w:p>
        </w:tc>
        <w:tc>
          <w:tcPr>
            <w:shd w:fill="auto" w:val="clear"/>
            <w:tcMar>
              <w:top w:w="100.0" w:type="dxa"/>
              <w:left w:w="100.0" w:type="dxa"/>
              <w:bottom w:w="100.0" w:type="dxa"/>
              <w:right w:w="100.0" w:type="dxa"/>
            </w:tcMar>
            <w:vAlign w:val="top"/>
          </w:tcPr>
          <w:p w:rsidR="00000000" w:rsidDel="00000000" w:rsidP="00000000" w:rsidRDefault="00000000" w:rsidRPr="00000000" w14:paraId="000000FC">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-7.073</w:t>
            </w:r>
          </w:p>
        </w:tc>
        <w:tc>
          <w:tcPr>
            <w:shd w:fill="auto" w:val="clear"/>
            <w:tcMar>
              <w:top w:w="100.0" w:type="dxa"/>
              <w:left w:w="100.0" w:type="dxa"/>
              <w:bottom w:w="100.0" w:type="dxa"/>
              <w:right w:w="100.0" w:type="dxa"/>
            </w:tcMar>
            <w:vAlign w:val="top"/>
          </w:tcPr>
          <w:p w:rsidR="00000000" w:rsidDel="00000000" w:rsidP="00000000" w:rsidRDefault="00000000" w:rsidRPr="00000000" w14:paraId="000000FD">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-0.414</w:t>
            </w:r>
          </w:p>
        </w:tc>
      </w:tr>
      <w:tr>
        <w:trPr>
          <w:cantSplit w:val="0"/>
          <w:trHeight w:val="485" w:hRule="atLeast"/>
          <w:tblHeader w:val="0"/>
        </w:trPr>
        <w:tc>
          <w:tcPr>
            <w:vMerge w:val="continue"/>
            <w:tcBorders>
              <w:bottom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FE">
            <w:pPr>
              <w:spacing w:after="240" w:before="240" w:lineRule="auto"/>
              <w:rPr>
                <w:rFonts w:ascii="Times New Roman" w:cs="Times New Roman" w:eastAsia="Times New Roman" w:hAnsi="Times New Roman"/>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F">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w:t>
            </w:r>
          </w:p>
        </w:tc>
        <w:tc>
          <w:tcPr>
            <w:shd w:fill="auto" w:val="clear"/>
            <w:tcMar>
              <w:top w:w="100.0" w:type="dxa"/>
              <w:left w:w="100.0" w:type="dxa"/>
              <w:bottom w:w="100.0" w:type="dxa"/>
              <w:right w:w="100.0" w:type="dxa"/>
            </w:tcMar>
            <w:vAlign w:val="top"/>
          </w:tcPr>
          <w:p w:rsidR="00000000" w:rsidDel="00000000" w:rsidP="00000000" w:rsidRDefault="00000000" w:rsidRPr="00000000" w14:paraId="00000100">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0.080</w:t>
            </w:r>
          </w:p>
        </w:tc>
        <w:tc>
          <w:tcPr>
            <w:shd w:fill="auto" w:val="clear"/>
            <w:tcMar>
              <w:top w:w="100.0" w:type="dxa"/>
              <w:left w:w="100.0" w:type="dxa"/>
              <w:bottom w:w="100.0" w:type="dxa"/>
              <w:right w:w="100.0" w:type="dxa"/>
            </w:tcMar>
            <w:vAlign w:val="top"/>
          </w:tcPr>
          <w:p w:rsidR="00000000" w:rsidDel="00000000" w:rsidP="00000000" w:rsidRDefault="00000000" w:rsidRPr="00000000" w14:paraId="00000101">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1.266</w:t>
            </w:r>
          </w:p>
        </w:tc>
        <w:tc>
          <w:tcPr>
            <w:shd w:fill="auto" w:val="clear"/>
            <w:tcMar>
              <w:top w:w="100.0" w:type="dxa"/>
              <w:left w:w="100.0" w:type="dxa"/>
              <w:bottom w:w="100.0" w:type="dxa"/>
              <w:right w:w="100.0" w:type="dxa"/>
            </w:tcMar>
            <w:vAlign w:val="top"/>
          </w:tcPr>
          <w:p w:rsidR="00000000" w:rsidDel="00000000" w:rsidP="00000000" w:rsidRDefault="00000000" w:rsidRPr="00000000" w14:paraId="00000102">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1.301</w:t>
            </w:r>
          </w:p>
        </w:tc>
        <w:tc>
          <w:tcPr>
            <w:shd w:fill="auto" w:val="clear"/>
            <w:tcMar>
              <w:top w:w="100.0" w:type="dxa"/>
              <w:left w:w="100.0" w:type="dxa"/>
              <w:bottom w:w="100.0" w:type="dxa"/>
              <w:right w:w="100.0" w:type="dxa"/>
            </w:tcMar>
            <w:vAlign w:val="top"/>
          </w:tcPr>
          <w:p w:rsidR="00000000" w:rsidDel="00000000" w:rsidP="00000000" w:rsidRDefault="00000000" w:rsidRPr="00000000" w14:paraId="00000103">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0.214</w:t>
            </w:r>
          </w:p>
        </w:tc>
      </w:tr>
      <w:tr>
        <w:trPr>
          <w:cantSplit w:val="0"/>
          <w:trHeight w:val="485" w:hRule="atLeast"/>
          <w:tblHeader w:val="0"/>
        </w:trPr>
        <w:tc>
          <w:tcPr>
            <w:vMerge w:val="continue"/>
            <w:tcBorders>
              <w:bottom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04">
            <w:pPr>
              <w:spacing w:after="240" w:before="240" w:lineRule="auto"/>
              <w:rPr>
                <w:rFonts w:ascii="Times New Roman" w:cs="Times New Roman" w:eastAsia="Times New Roman" w:hAnsi="Times New Roman"/>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5">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w:t>
            </w:r>
          </w:p>
        </w:tc>
        <w:tc>
          <w:tcPr>
            <w:shd w:fill="auto" w:val="clear"/>
            <w:tcMar>
              <w:top w:w="100.0" w:type="dxa"/>
              <w:left w:w="100.0" w:type="dxa"/>
              <w:bottom w:w="100.0" w:type="dxa"/>
              <w:right w:w="100.0" w:type="dxa"/>
            </w:tcMar>
            <w:vAlign w:val="top"/>
          </w:tcPr>
          <w:p w:rsidR="00000000" w:rsidDel="00000000" w:rsidP="00000000" w:rsidRDefault="00000000" w:rsidRPr="00000000" w14:paraId="00000106">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-1.040</w:t>
            </w:r>
          </w:p>
        </w:tc>
        <w:tc>
          <w:tcPr>
            <w:shd w:fill="auto" w:val="clear"/>
            <w:tcMar>
              <w:top w:w="100.0" w:type="dxa"/>
              <w:left w:w="100.0" w:type="dxa"/>
              <w:bottom w:w="100.0" w:type="dxa"/>
              <w:right w:w="100.0" w:type="dxa"/>
            </w:tcMar>
            <w:vAlign w:val="top"/>
          </w:tcPr>
          <w:p w:rsidR="00000000" w:rsidDel="00000000" w:rsidP="00000000" w:rsidRDefault="00000000" w:rsidRPr="00000000" w14:paraId="00000107">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-4.822</w:t>
            </w:r>
          </w:p>
        </w:tc>
        <w:tc>
          <w:tcPr>
            <w:shd w:fill="auto" w:val="clear"/>
            <w:tcMar>
              <w:top w:w="100.0" w:type="dxa"/>
              <w:left w:w="100.0" w:type="dxa"/>
              <w:bottom w:w="100.0" w:type="dxa"/>
              <w:right w:w="100.0" w:type="dxa"/>
            </w:tcMar>
            <w:vAlign w:val="top"/>
          </w:tcPr>
          <w:p w:rsidR="00000000" w:rsidDel="00000000" w:rsidP="00000000" w:rsidRDefault="00000000" w:rsidRPr="00000000" w14:paraId="00000108">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-5.438</w:t>
            </w:r>
          </w:p>
        </w:tc>
        <w:tc>
          <w:tcPr>
            <w:shd w:fill="auto" w:val="clear"/>
            <w:tcMar>
              <w:top w:w="100.0" w:type="dxa"/>
              <w:left w:w="100.0" w:type="dxa"/>
              <w:bottom w:w="100.0" w:type="dxa"/>
              <w:right w:w="100.0" w:type="dxa"/>
            </w:tcMar>
            <w:vAlign w:val="top"/>
          </w:tcPr>
          <w:p w:rsidR="00000000" w:rsidDel="00000000" w:rsidP="00000000" w:rsidRDefault="00000000" w:rsidRPr="00000000" w14:paraId="00000109">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-1.940</w:t>
            </w:r>
          </w:p>
        </w:tc>
      </w:tr>
      <w:tr>
        <w:trPr>
          <w:cantSplit w:val="0"/>
          <w:trHeight w:val="485" w:hRule="atLeast"/>
          <w:tblHeader w:val="0"/>
        </w:trPr>
        <w:tc>
          <w:tcPr>
            <w:vMerge w:val="continue"/>
            <w:tcBorders>
              <w:bottom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0A">
            <w:pPr>
              <w:spacing w:after="240" w:before="240" w:lineRule="auto"/>
              <w:rPr>
                <w:rFonts w:ascii="Times New Roman" w:cs="Times New Roman" w:eastAsia="Times New Roman" w:hAnsi="Times New Roman"/>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B">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w:t>
            </w:r>
          </w:p>
        </w:tc>
        <w:tc>
          <w:tcPr>
            <w:shd w:fill="auto" w:val="clear"/>
            <w:tcMar>
              <w:top w:w="100.0" w:type="dxa"/>
              <w:left w:w="100.0" w:type="dxa"/>
              <w:bottom w:w="100.0" w:type="dxa"/>
              <w:right w:w="100.0" w:type="dxa"/>
            </w:tcMar>
            <w:vAlign w:val="top"/>
          </w:tcPr>
          <w:p w:rsidR="00000000" w:rsidDel="00000000" w:rsidP="00000000" w:rsidRDefault="00000000" w:rsidRPr="00000000" w14:paraId="0000010C">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0.299</w:t>
            </w:r>
          </w:p>
        </w:tc>
        <w:tc>
          <w:tcPr>
            <w:shd w:fill="auto" w:val="clear"/>
            <w:tcMar>
              <w:top w:w="100.0" w:type="dxa"/>
              <w:left w:w="100.0" w:type="dxa"/>
              <w:bottom w:w="100.0" w:type="dxa"/>
              <w:right w:w="100.0" w:type="dxa"/>
            </w:tcMar>
            <w:vAlign w:val="top"/>
          </w:tcPr>
          <w:p w:rsidR="00000000" w:rsidDel="00000000" w:rsidP="00000000" w:rsidRDefault="00000000" w:rsidRPr="00000000" w14:paraId="0000010D">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&lt;0.001</w:t>
            </w:r>
          </w:p>
        </w:tc>
        <w:tc>
          <w:tcPr>
            <w:shd w:fill="auto" w:val="clear"/>
            <w:tcMar>
              <w:top w:w="100.0" w:type="dxa"/>
              <w:left w:w="100.0" w:type="dxa"/>
              <w:bottom w:w="100.0" w:type="dxa"/>
              <w:right w:w="100.0" w:type="dxa"/>
            </w:tcMar>
            <w:vAlign w:val="top"/>
          </w:tcPr>
          <w:p w:rsidR="00000000" w:rsidDel="00000000" w:rsidP="00000000" w:rsidRDefault="00000000" w:rsidRPr="00000000" w14:paraId="0000010E">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&lt;0.001</w:t>
            </w:r>
          </w:p>
        </w:tc>
        <w:tc>
          <w:tcPr>
            <w:shd w:fill="auto" w:val="clear"/>
            <w:tcMar>
              <w:top w:w="100.0" w:type="dxa"/>
              <w:left w:w="100.0" w:type="dxa"/>
              <w:bottom w:w="100.0" w:type="dxa"/>
              <w:right w:w="100.0" w:type="dxa"/>
            </w:tcMar>
            <w:vAlign w:val="top"/>
          </w:tcPr>
          <w:p w:rsidR="00000000" w:rsidDel="00000000" w:rsidP="00000000" w:rsidRDefault="00000000" w:rsidRPr="00000000" w14:paraId="0000010F">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0.052</w:t>
            </w:r>
          </w:p>
        </w:tc>
      </w:tr>
      <w:tr>
        <w:trPr>
          <w:cantSplit w:val="0"/>
          <w:trHeight w:val="515" w:hRule="atLeast"/>
          <w:tblHeader w:val="0"/>
        </w:trPr>
        <w:tc>
          <w:tcPr>
            <w:vMerge w:val="restart"/>
            <w:tcBorders>
              <w:bottom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10">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Baetis rhodani</w:t>
            </w:r>
          </w:p>
        </w:tc>
        <w:tc>
          <w:tcPr>
            <w:shd w:fill="auto" w:val="clear"/>
            <w:tcMar>
              <w:top w:w="100.0" w:type="dxa"/>
              <w:left w:w="100.0" w:type="dxa"/>
              <w:bottom w:w="100.0" w:type="dxa"/>
              <w:right w:w="100.0" w:type="dxa"/>
            </w:tcMar>
            <w:vAlign w:val="top"/>
          </w:tcPr>
          <w:p w:rsidR="00000000" w:rsidDel="00000000" w:rsidP="00000000" w:rsidRDefault="00000000" w:rsidRPr="00000000" w14:paraId="00000111">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112">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-0.327</w:t>
            </w:r>
          </w:p>
        </w:tc>
        <w:tc>
          <w:tcPr>
            <w:shd w:fill="auto" w:val="clear"/>
            <w:tcMar>
              <w:top w:w="100.0" w:type="dxa"/>
              <w:left w:w="100.0" w:type="dxa"/>
              <w:bottom w:w="100.0" w:type="dxa"/>
              <w:right w:w="100.0" w:type="dxa"/>
            </w:tcMar>
            <w:vAlign w:val="top"/>
          </w:tcPr>
          <w:p w:rsidR="00000000" w:rsidDel="00000000" w:rsidP="00000000" w:rsidRDefault="00000000" w:rsidRPr="00000000" w14:paraId="00000113">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-20.230</w:t>
            </w:r>
          </w:p>
        </w:tc>
        <w:tc>
          <w:tcPr>
            <w:shd w:fill="auto" w:val="clear"/>
            <w:tcMar>
              <w:top w:w="100.0" w:type="dxa"/>
              <w:left w:w="100.0" w:type="dxa"/>
              <w:bottom w:w="100.0" w:type="dxa"/>
              <w:right w:w="100.0" w:type="dxa"/>
            </w:tcMar>
            <w:vAlign w:val="top"/>
          </w:tcPr>
          <w:p w:rsidR="00000000" w:rsidDel="00000000" w:rsidP="00000000" w:rsidRDefault="00000000" w:rsidRPr="00000000" w14:paraId="00000114">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-4.078</w:t>
            </w:r>
          </w:p>
        </w:tc>
        <w:tc>
          <w:tcPr>
            <w:shd w:fill="auto" w:val="clear"/>
            <w:tcMar>
              <w:top w:w="100.0" w:type="dxa"/>
              <w:left w:w="100.0" w:type="dxa"/>
              <w:bottom w:w="100.0" w:type="dxa"/>
              <w:right w:w="100.0" w:type="dxa"/>
            </w:tcMar>
            <w:vAlign w:val="top"/>
          </w:tcPr>
          <w:p w:rsidR="00000000" w:rsidDel="00000000" w:rsidP="00000000" w:rsidRDefault="00000000" w:rsidRPr="00000000" w14:paraId="00000115">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-0.526</w:t>
            </w:r>
          </w:p>
        </w:tc>
      </w:tr>
      <w:tr>
        <w:trPr>
          <w:cantSplit w:val="0"/>
          <w:trHeight w:val="485" w:hRule="atLeast"/>
          <w:tblHeader w:val="0"/>
        </w:trPr>
        <w:tc>
          <w:tcPr>
            <w:vMerge w:val="continue"/>
            <w:tcBorders>
              <w:bottom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16">
            <w:pPr>
              <w:spacing w:after="240" w:before="240" w:lineRule="auto"/>
              <w:rPr>
                <w:rFonts w:ascii="Times New Roman" w:cs="Times New Roman" w:eastAsia="Times New Roman" w:hAnsi="Times New Roman"/>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7">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w:t>
            </w:r>
          </w:p>
        </w:tc>
        <w:tc>
          <w:tcPr>
            <w:shd w:fill="auto" w:val="clear"/>
            <w:tcMar>
              <w:top w:w="100.0" w:type="dxa"/>
              <w:left w:w="100.0" w:type="dxa"/>
              <w:bottom w:w="100.0" w:type="dxa"/>
              <w:right w:w="100.0" w:type="dxa"/>
            </w:tcMar>
            <w:vAlign w:val="top"/>
          </w:tcPr>
          <w:p w:rsidR="00000000" w:rsidDel="00000000" w:rsidP="00000000" w:rsidRDefault="00000000" w:rsidRPr="00000000" w14:paraId="00000118">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0.068</w:t>
            </w:r>
          </w:p>
        </w:tc>
        <w:tc>
          <w:tcPr>
            <w:shd w:fill="auto" w:val="clear"/>
            <w:tcMar>
              <w:top w:w="100.0" w:type="dxa"/>
              <w:left w:w="100.0" w:type="dxa"/>
              <w:bottom w:w="100.0" w:type="dxa"/>
              <w:right w:w="100.0" w:type="dxa"/>
            </w:tcMar>
            <w:vAlign w:val="top"/>
          </w:tcPr>
          <w:p w:rsidR="00000000" w:rsidDel="00000000" w:rsidP="00000000" w:rsidRDefault="00000000" w:rsidRPr="00000000" w14:paraId="00000119">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1.836</w:t>
            </w:r>
          </w:p>
        </w:tc>
        <w:tc>
          <w:tcPr>
            <w:shd w:fill="auto" w:val="clear"/>
            <w:tcMar>
              <w:top w:w="100.0" w:type="dxa"/>
              <w:left w:w="100.0" w:type="dxa"/>
              <w:bottom w:w="100.0" w:type="dxa"/>
              <w:right w:w="100.0" w:type="dxa"/>
            </w:tcMar>
            <w:vAlign w:val="top"/>
          </w:tcPr>
          <w:p w:rsidR="00000000" w:rsidDel="00000000" w:rsidP="00000000" w:rsidRDefault="00000000" w:rsidRPr="00000000" w14:paraId="0000011A">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1.636</w:t>
            </w:r>
          </w:p>
        </w:tc>
        <w:tc>
          <w:tcPr>
            <w:shd w:fill="auto" w:val="clear"/>
            <w:tcMar>
              <w:top w:w="100.0" w:type="dxa"/>
              <w:left w:w="100.0" w:type="dxa"/>
              <w:bottom w:w="100.0" w:type="dxa"/>
              <w:right w:w="100.0" w:type="dxa"/>
            </w:tcMar>
            <w:vAlign w:val="top"/>
          </w:tcPr>
          <w:p w:rsidR="00000000" w:rsidDel="00000000" w:rsidP="00000000" w:rsidRDefault="00000000" w:rsidRPr="00000000" w14:paraId="0000011B">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0.182</w:t>
            </w:r>
          </w:p>
        </w:tc>
      </w:tr>
      <w:tr>
        <w:trPr>
          <w:cantSplit w:val="0"/>
          <w:trHeight w:val="485" w:hRule="atLeast"/>
          <w:tblHeader w:val="0"/>
        </w:trPr>
        <w:tc>
          <w:tcPr>
            <w:vMerge w:val="continue"/>
            <w:tcBorders>
              <w:bottom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1C">
            <w:pPr>
              <w:spacing w:after="240" w:before="240" w:lineRule="auto"/>
              <w:rPr>
                <w:rFonts w:ascii="Times New Roman" w:cs="Times New Roman" w:eastAsia="Times New Roman" w:hAnsi="Times New Roman"/>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D">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w:t>
            </w:r>
          </w:p>
        </w:tc>
        <w:tc>
          <w:tcPr>
            <w:shd w:fill="auto" w:val="clear"/>
            <w:tcMar>
              <w:top w:w="100.0" w:type="dxa"/>
              <w:left w:w="100.0" w:type="dxa"/>
              <w:bottom w:w="100.0" w:type="dxa"/>
              <w:right w:w="100.0" w:type="dxa"/>
            </w:tcMar>
            <w:vAlign w:val="top"/>
          </w:tcPr>
          <w:p w:rsidR="00000000" w:rsidDel="00000000" w:rsidP="00000000" w:rsidRDefault="00000000" w:rsidRPr="00000000" w14:paraId="0000011E">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-4.804</w:t>
            </w:r>
          </w:p>
        </w:tc>
        <w:tc>
          <w:tcPr>
            <w:shd w:fill="auto" w:val="clear"/>
            <w:tcMar>
              <w:top w:w="100.0" w:type="dxa"/>
              <w:left w:w="100.0" w:type="dxa"/>
              <w:bottom w:w="100.0" w:type="dxa"/>
              <w:right w:w="100.0" w:type="dxa"/>
            </w:tcMar>
            <w:vAlign w:val="top"/>
          </w:tcPr>
          <w:p w:rsidR="00000000" w:rsidDel="00000000" w:rsidP="00000000" w:rsidRDefault="00000000" w:rsidRPr="00000000" w14:paraId="0000011F">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-11.019</w:t>
            </w:r>
          </w:p>
        </w:tc>
        <w:tc>
          <w:tcPr>
            <w:shd w:fill="auto" w:val="clear"/>
            <w:tcMar>
              <w:top w:w="100.0" w:type="dxa"/>
              <w:left w:w="100.0" w:type="dxa"/>
              <w:bottom w:w="100.0" w:type="dxa"/>
              <w:right w:w="100.0" w:type="dxa"/>
            </w:tcMar>
            <w:vAlign w:val="top"/>
          </w:tcPr>
          <w:p w:rsidR="00000000" w:rsidDel="00000000" w:rsidP="00000000" w:rsidRDefault="00000000" w:rsidRPr="00000000" w14:paraId="00000120">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-2.492</w:t>
            </w:r>
          </w:p>
        </w:tc>
        <w:tc>
          <w:tcPr>
            <w:shd w:fill="auto" w:val="clear"/>
            <w:tcMar>
              <w:top w:w="100.0" w:type="dxa"/>
              <w:left w:w="100.0" w:type="dxa"/>
              <w:bottom w:w="100.0" w:type="dxa"/>
              <w:right w:w="100.0" w:type="dxa"/>
            </w:tcMar>
            <w:vAlign w:val="top"/>
          </w:tcPr>
          <w:p w:rsidR="00000000" w:rsidDel="00000000" w:rsidP="00000000" w:rsidRDefault="00000000" w:rsidRPr="00000000" w14:paraId="00000121">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-2.883</w:t>
            </w:r>
          </w:p>
        </w:tc>
      </w:tr>
      <w:tr>
        <w:trPr>
          <w:cantSplit w:val="0"/>
          <w:trHeight w:val="485" w:hRule="atLeast"/>
          <w:tblHeader w:val="0"/>
        </w:trPr>
        <w:tc>
          <w:tcPr>
            <w:vMerge w:val="continue"/>
            <w:tcBorders>
              <w:bottom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22">
            <w:pPr>
              <w:spacing w:after="240" w:before="240" w:lineRule="auto"/>
              <w:rPr>
                <w:rFonts w:ascii="Times New Roman" w:cs="Times New Roman" w:eastAsia="Times New Roman" w:hAnsi="Times New Roman"/>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3">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w:t>
            </w:r>
          </w:p>
        </w:tc>
        <w:tc>
          <w:tcPr>
            <w:shd w:fill="auto" w:val="clear"/>
            <w:tcMar>
              <w:top w:w="100.0" w:type="dxa"/>
              <w:left w:w="100.0" w:type="dxa"/>
              <w:bottom w:w="100.0" w:type="dxa"/>
              <w:right w:w="100.0" w:type="dxa"/>
            </w:tcMar>
            <w:vAlign w:val="top"/>
          </w:tcPr>
          <w:p w:rsidR="00000000" w:rsidDel="00000000" w:rsidP="00000000" w:rsidRDefault="00000000" w:rsidRPr="00000000" w14:paraId="00000124">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&lt;0.001</w:t>
            </w:r>
          </w:p>
        </w:tc>
        <w:tc>
          <w:tcPr>
            <w:shd w:fill="auto" w:val="clear"/>
            <w:tcMar>
              <w:top w:w="100.0" w:type="dxa"/>
              <w:left w:w="100.0" w:type="dxa"/>
              <w:bottom w:w="100.0" w:type="dxa"/>
              <w:right w:w="100.0" w:type="dxa"/>
            </w:tcMar>
            <w:vAlign w:val="top"/>
          </w:tcPr>
          <w:p w:rsidR="00000000" w:rsidDel="00000000" w:rsidP="00000000" w:rsidRDefault="00000000" w:rsidRPr="00000000" w14:paraId="00000125">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&lt;0.001</w:t>
            </w:r>
          </w:p>
        </w:tc>
        <w:tc>
          <w:tcPr>
            <w:shd w:fill="auto" w:val="clear"/>
            <w:tcMar>
              <w:top w:w="100.0" w:type="dxa"/>
              <w:left w:w="100.0" w:type="dxa"/>
              <w:bottom w:w="100.0" w:type="dxa"/>
              <w:right w:w="100.0" w:type="dxa"/>
            </w:tcMar>
            <w:vAlign w:val="top"/>
          </w:tcPr>
          <w:p w:rsidR="00000000" w:rsidDel="00000000" w:rsidP="00000000" w:rsidRDefault="00000000" w:rsidRPr="00000000" w14:paraId="00000126">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0.013</w:t>
            </w:r>
          </w:p>
        </w:tc>
        <w:tc>
          <w:tcPr>
            <w:shd w:fill="auto" w:val="clear"/>
            <w:tcMar>
              <w:top w:w="100.0" w:type="dxa"/>
              <w:left w:w="100.0" w:type="dxa"/>
              <w:bottom w:w="100.0" w:type="dxa"/>
              <w:right w:w="100.0" w:type="dxa"/>
            </w:tcMar>
            <w:vAlign w:val="top"/>
          </w:tcPr>
          <w:p w:rsidR="00000000" w:rsidDel="00000000" w:rsidP="00000000" w:rsidRDefault="00000000" w:rsidRPr="00000000" w14:paraId="00000127">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0.004</w:t>
            </w:r>
          </w:p>
        </w:tc>
      </w:tr>
      <w:tr>
        <w:trPr>
          <w:cantSplit w:val="0"/>
          <w:trHeight w:val="515" w:hRule="atLeast"/>
          <w:tblHeader w:val="0"/>
        </w:trPr>
        <w:tc>
          <w:tcPr>
            <w:vMerge w:val="restart"/>
            <w:tcBorders>
              <w:bottom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28">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Ephemera danica</w:t>
            </w:r>
          </w:p>
        </w:tc>
        <w:tc>
          <w:tcPr>
            <w:shd w:fill="auto" w:val="clear"/>
            <w:tcMar>
              <w:top w:w="100.0" w:type="dxa"/>
              <w:left w:w="100.0" w:type="dxa"/>
              <w:bottom w:w="100.0" w:type="dxa"/>
              <w:right w:w="100.0" w:type="dxa"/>
            </w:tcMar>
            <w:vAlign w:val="top"/>
          </w:tcPr>
          <w:p w:rsidR="00000000" w:rsidDel="00000000" w:rsidP="00000000" w:rsidRDefault="00000000" w:rsidRPr="00000000" w14:paraId="00000129">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12A">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-0.642</w:t>
            </w:r>
          </w:p>
        </w:tc>
        <w:tc>
          <w:tcPr>
            <w:shd w:fill="auto" w:val="clear"/>
            <w:tcMar>
              <w:top w:w="100.0" w:type="dxa"/>
              <w:left w:w="100.0" w:type="dxa"/>
              <w:bottom w:w="100.0" w:type="dxa"/>
              <w:right w:w="100.0" w:type="dxa"/>
            </w:tcMar>
            <w:vAlign w:val="top"/>
          </w:tcPr>
          <w:p w:rsidR="00000000" w:rsidDel="00000000" w:rsidP="00000000" w:rsidRDefault="00000000" w:rsidRPr="00000000" w14:paraId="0000012B">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5.296</w:t>
            </w:r>
          </w:p>
        </w:tc>
        <w:tc>
          <w:tcPr>
            <w:shd w:fill="auto" w:val="clear"/>
            <w:tcMar>
              <w:top w:w="100.0" w:type="dxa"/>
              <w:left w:w="100.0" w:type="dxa"/>
              <w:bottom w:w="100.0" w:type="dxa"/>
              <w:right w:w="100.0" w:type="dxa"/>
            </w:tcMar>
            <w:vAlign w:val="top"/>
          </w:tcPr>
          <w:p w:rsidR="00000000" w:rsidDel="00000000" w:rsidP="00000000" w:rsidRDefault="00000000" w:rsidRPr="00000000" w14:paraId="0000012C">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-3.394</w:t>
            </w:r>
          </w:p>
        </w:tc>
        <w:tc>
          <w:tcPr>
            <w:shd w:fill="auto" w:val="clear"/>
            <w:tcMar>
              <w:top w:w="100.0" w:type="dxa"/>
              <w:left w:w="100.0" w:type="dxa"/>
              <w:bottom w:w="100.0" w:type="dxa"/>
              <w:right w:w="100.0" w:type="dxa"/>
            </w:tcMar>
            <w:vAlign w:val="top"/>
          </w:tcPr>
          <w:p w:rsidR="00000000" w:rsidDel="00000000" w:rsidP="00000000" w:rsidRDefault="00000000" w:rsidRPr="00000000" w14:paraId="0000012D">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0.362</w:t>
            </w:r>
          </w:p>
        </w:tc>
      </w:tr>
      <w:tr>
        <w:trPr>
          <w:cantSplit w:val="0"/>
          <w:trHeight w:val="485" w:hRule="atLeast"/>
          <w:tblHeader w:val="0"/>
        </w:trPr>
        <w:tc>
          <w:tcPr>
            <w:vMerge w:val="continue"/>
            <w:tcBorders>
              <w:bottom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2E">
            <w:pPr>
              <w:spacing w:after="240" w:before="240" w:lineRule="auto"/>
              <w:rPr>
                <w:rFonts w:ascii="Times New Roman" w:cs="Times New Roman" w:eastAsia="Times New Roman" w:hAnsi="Times New Roman"/>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F">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w:t>
            </w:r>
          </w:p>
        </w:tc>
        <w:tc>
          <w:tcPr>
            <w:shd w:fill="auto" w:val="clear"/>
            <w:tcMar>
              <w:top w:w="100.0" w:type="dxa"/>
              <w:left w:w="100.0" w:type="dxa"/>
              <w:bottom w:w="100.0" w:type="dxa"/>
              <w:right w:w="100.0" w:type="dxa"/>
            </w:tcMar>
            <w:vAlign w:val="top"/>
          </w:tcPr>
          <w:p w:rsidR="00000000" w:rsidDel="00000000" w:rsidP="00000000" w:rsidRDefault="00000000" w:rsidRPr="00000000" w14:paraId="00000130">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0.265</w:t>
            </w:r>
          </w:p>
        </w:tc>
        <w:tc>
          <w:tcPr>
            <w:shd w:fill="auto" w:val="clear"/>
            <w:tcMar>
              <w:top w:w="100.0" w:type="dxa"/>
              <w:left w:w="100.0" w:type="dxa"/>
              <w:bottom w:w="100.0" w:type="dxa"/>
              <w:right w:w="100.0" w:type="dxa"/>
            </w:tcMar>
            <w:vAlign w:val="top"/>
          </w:tcPr>
          <w:p w:rsidR="00000000" w:rsidDel="00000000" w:rsidP="00000000" w:rsidRDefault="00000000" w:rsidRPr="00000000" w14:paraId="00000131">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5.690</w:t>
            </w:r>
          </w:p>
        </w:tc>
        <w:tc>
          <w:tcPr>
            <w:shd w:fill="auto" w:val="clear"/>
            <w:tcMar>
              <w:top w:w="100.0" w:type="dxa"/>
              <w:left w:w="100.0" w:type="dxa"/>
              <w:bottom w:w="100.0" w:type="dxa"/>
              <w:right w:w="100.0" w:type="dxa"/>
            </w:tcMar>
            <w:vAlign w:val="top"/>
          </w:tcPr>
          <w:p w:rsidR="00000000" w:rsidDel="00000000" w:rsidP="00000000" w:rsidRDefault="00000000" w:rsidRPr="00000000" w14:paraId="00000132">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5.765</w:t>
            </w:r>
          </w:p>
        </w:tc>
        <w:tc>
          <w:tcPr>
            <w:shd w:fill="auto" w:val="clear"/>
            <w:tcMar>
              <w:top w:w="100.0" w:type="dxa"/>
              <w:left w:w="100.0" w:type="dxa"/>
              <w:bottom w:w="100.0" w:type="dxa"/>
              <w:right w:w="100.0" w:type="dxa"/>
            </w:tcMar>
            <w:vAlign w:val="top"/>
          </w:tcPr>
          <w:p w:rsidR="00000000" w:rsidDel="00000000" w:rsidP="00000000" w:rsidRDefault="00000000" w:rsidRPr="00000000" w14:paraId="00000133">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0.590</w:t>
            </w:r>
          </w:p>
        </w:tc>
      </w:tr>
      <w:tr>
        <w:trPr>
          <w:cantSplit w:val="0"/>
          <w:trHeight w:val="485" w:hRule="atLeast"/>
          <w:tblHeader w:val="0"/>
        </w:trPr>
        <w:tc>
          <w:tcPr>
            <w:vMerge w:val="continue"/>
            <w:tcBorders>
              <w:bottom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34">
            <w:pPr>
              <w:spacing w:after="240" w:before="240" w:lineRule="auto"/>
              <w:rPr>
                <w:rFonts w:ascii="Times New Roman" w:cs="Times New Roman" w:eastAsia="Times New Roman" w:hAnsi="Times New Roman"/>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5">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w:t>
            </w:r>
          </w:p>
        </w:tc>
        <w:tc>
          <w:tcPr>
            <w:shd w:fill="auto" w:val="clear"/>
            <w:tcMar>
              <w:top w:w="100.0" w:type="dxa"/>
              <w:left w:w="100.0" w:type="dxa"/>
              <w:bottom w:w="100.0" w:type="dxa"/>
              <w:right w:w="100.0" w:type="dxa"/>
            </w:tcMar>
            <w:vAlign w:val="top"/>
          </w:tcPr>
          <w:p w:rsidR="00000000" w:rsidDel="00000000" w:rsidP="00000000" w:rsidRDefault="00000000" w:rsidRPr="00000000" w14:paraId="00000136">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-2.419</w:t>
            </w:r>
          </w:p>
        </w:tc>
        <w:tc>
          <w:tcPr>
            <w:shd w:fill="auto" w:val="clear"/>
            <w:tcMar>
              <w:top w:w="100.0" w:type="dxa"/>
              <w:left w:w="100.0" w:type="dxa"/>
              <w:bottom w:w="100.0" w:type="dxa"/>
              <w:right w:w="100.0" w:type="dxa"/>
            </w:tcMar>
            <w:vAlign w:val="top"/>
          </w:tcPr>
          <w:p w:rsidR="00000000" w:rsidDel="00000000" w:rsidP="00000000" w:rsidRDefault="00000000" w:rsidRPr="00000000" w14:paraId="00000137">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0.931</w:t>
            </w:r>
          </w:p>
        </w:tc>
        <w:tc>
          <w:tcPr>
            <w:shd w:fill="auto" w:val="clear"/>
            <w:tcMar>
              <w:top w:w="100.0" w:type="dxa"/>
              <w:left w:w="100.0" w:type="dxa"/>
              <w:bottom w:w="100.0" w:type="dxa"/>
              <w:right w:w="100.0" w:type="dxa"/>
            </w:tcMar>
            <w:vAlign w:val="top"/>
          </w:tcPr>
          <w:p w:rsidR="00000000" w:rsidDel="00000000" w:rsidP="00000000" w:rsidRDefault="00000000" w:rsidRPr="00000000" w14:paraId="00000138">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-0.589</w:t>
            </w:r>
          </w:p>
        </w:tc>
        <w:tc>
          <w:tcPr>
            <w:shd w:fill="auto" w:val="clear"/>
            <w:tcMar>
              <w:top w:w="100.0" w:type="dxa"/>
              <w:left w:w="100.0" w:type="dxa"/>
              <w:bottom w:w="100.0" w:type="dxa"/>
              <w:right w:w="100.0" w:type="dxa"/>
            </w:tcMar>
            <w:vAlign w:val="top"/>
          </w:tcPr>
          <w:p w:rsidR="00000000" w:rsidDel="00000000" w:rsidP="00000000" w:rsidRDefault="00000000" w:rsidRPr="00000000" w14:paraId="00000139">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0.614</w:t>
            </w:r>
          </w:p>
        </w:tc>
      </w:tr>
      <w:tr>
        <w:trPr>
          <w:cantSplit w:val="0"/>
          <w:trHeight w:val="485" w:hRule="atLeast"/>
          <w:tblHeader w:val="0"/>
        </w:trPr>
        <w:tc>
          <w:tcPr>
            <w:vMerge w:val="continue"/>
            <w:tcBorders>
              <w:bottom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3A">
            <w:pPr>
              <w:spacing w:after="240" w:before="240" w:lineRule="auto"/>
              <w:rPr>
                <w:rFonts w:ascii="Times New Roman" w:cs="Times New Roman" w:eastAsia="Times New Roman" w:hAnsi="Times New Roman"/>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B">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w:t>
            </w:r>
          </w:p>
        </w:tc>
        <w:tc>
          <w:tcPr>
            <w:shd w:fill="auto" w:val="clear"/>
            <w:tcMar>
              <w:top w:w="100.0" w:type="dxa"/>
              <w:left w:w="100.0" w:type="dxa"/>
              <w:bottom w:w="100.0" w:type="dxa"/>
              <w:right w:w="100.0" w:type="dxa"/>
            </w:tcMar>
            <w:vAlign w:val="top"/>
          </w:tcPr>
          <w:p w:rsidR="00000000" w:rsidDel="00000000" w:rsidP="00000000" w:rsidRDefault="00000000" w:rsidRPr="00000000" w14:paraId="0000013C">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0.016</w:t>
            </w:r>
          </w:p>
        </w:tc>
        <w:tc>
          <w:tcPr>
            <w:shd w:fill="auto" w:val="clear"/>
            <w:tcMar>
              <w:top w:w="100.0" w:type="dxa"/>
              <w:left w:w="100.0" w:type="dxa"/>
              <w:bottom w:w="100.0" w:type="dxa"/>
              <w:right w:w="100.0" w:type="dxa"/>
            </w:tcMar>
            <w:vAlign w:val="top"/>
          </w:tcPr>
          <w:p w:rsidR="00000000" w:rsidDel="00000000" w:rsidP="00000000" w:rsidRDefault="00000000" w:rsidRPr="00000000" w14:paraId="0000013D">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0.352</w:t>
            </w:r>
          </w:p>
        </w:tc>
        <w:tc>
          <w:tcPr>
            <w:shd w:fill="auto" w:val="clear"/>
            <w:tcMar>
              <w:top w:w="100.0" w:type="dxa"/>
              <w:left w:w="100.0" w:type="dxa"/>
              <w:bottom w:w="100.0" w:type="dxa"/>
              <w:right w:w="100.0" w:type="dxa"/>
            </w:tcMar>
            <w:vAlign w:val="top"/>
          </w:tcPr>
          <w:p w:rsidR="00000000" w:rsidDel="00000000" w:rsidP="00000000" w:rsidRDefault="00000000" w:rsidRPr="00000000" w14:paraId="0000013E">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0.556</w:t>
            </w:r>
          </w:p>
        </w:tc>
        <w:tc>
          <w:tcPr>
            <w:shd w:fill="auto" w:val="clear"/>
            <w:tcMar>
              <w:top w:w="100.0" w:type="dxa"/>
              <w:left w:w="100.0" w:type="dxa"/>
              <w:bottom w:w="100.0" w:type="dxa"/>
              <w:right w:w="100.0" w:type="dxa"/>
            </w:tcMar>
            <w:vAlign w:val="top"/>
          </w:tcPr>
          <w:p w:rsidR="00000000" w:rsidDel="00000000" w:rsidP="00000000" w:rsidRDefault="00000000" w:rsidRPr="00000000" w14:paraId="0000013F">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0.539</w:t>
            </w:r>
          </w:p>
        </w:tc>
      </w:tr>
      <w:tr>
        <w:trPr>
          <w:cantSplit w:val="0"/>
          <w:trHeight w:val="515" w:hRule="atLeast"/>
          <w:tblHeader w:val="0"/>
        </w:trPr>
        <w:tc>
          <w:tcPr>
            <w:vMerge w:val="restart"/>
            <w:tcBorders>
              <w:bottom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40">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Eiseniella tetraeda</w:t>
            </w:r>
          </w:p>
        </w:tc>
        <w:tc>
          <w:tcPr>
            <w:shd w:fill="auto" w:val="clear"/>
            <w:tcMar>
              <w:top w:w="100.0" w:type="dxa"/>
              <w:left w:w="100.0" w:type="dxa"/>
              <w:bottom w:w="100.0" w:type="dxa"/>
              <w:right w:w="100.0" w:type="dxa"/>
            </w:tcMar>
            <w:vAlign w:val="top"/>
          </w:tcPr>
          <w:p w:rsidR="00000000" w:rsidDel="00000000" w:rsidP="00000000" w:rsidRDefault="00000000" w:rsidRPr="00000000" w14:paraId="00000141">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142">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-1.755</w:t>
            </w:r>
          </w:p>
        </w:tc>
        <w:tc>
          <w:tcPr>
            <w:shd w:fill="auto" w:val="clear"/>
            <w:tcMar>
              <w:top w:w="100.0" w:type="dxa"/>
              <w:left w:w="100.0" w:type="dxa"/>
              <w:bottom w:w="100.0" w:type="dxa"/>
              <w:right w:w="100.0" w:type="dxa"/>
            </w:tcMar>
            <w:vAlign w:val="top"/>
          </w:tcPr>
          <w:p w:rsidR="00000000" w:rsidDel="00000000" w:rsidP="00000000" w:rsidRDefault="00000000" w:rsidRPr="00000000" w14:paraId="00000143">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-20.125</w:t>
            </w:r>
          </w:p>
        </w:tc>
        <w:tc>
          <w:tcPr>
            <w:shd w:fill="auto" w:val="clear"/>
            <w:tcMar>
              <w:top w:w="100.0" w:type="dxa"/>
              <w:left w:w="100.0" w:type="dxa"/>
              <w:bottom w:w="100.0" w:type="dxa"/>
              <w:right w:w="100.0" w:type="dxa"/>
            </w:tcMar>
            <w:vAlign w:val="top"/>
          </w:tcPr>
          <w:p w:rsidR="00000000" w:rsidDel="00000000" w:rsidP="00000000" w:rsidRDefault="00000000" w:rsidRPr="00000000" w14:paraId="00000144">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-16.025</w:t>
            </w:r>
          </w:p>
        </w:tc>
        <w:tc>
          <w:tcPr>
            <w:shd w:fill="auto" w:val="clear"/>
            <w:tcMar>
              <w:top w:w="100.0" w:type="dxa"/>
              <w:left w:w="100.0" w:type="dxa"/>
              <w:bottom w:w="100.0" w:type="dxa"/>
              <w:right w:w="100.0" w:type="dxa"/>
            </w:tcMar>
            <w:vAlign w:val="top"/>
          </w:tcPr>
          <w:p w:rsidR="00000000" w:rsidDel="00000000" w:rsidP="00000000" w:rsidRDefault="00000000" w:rsidRPr="00000000" w14:paraId="00000145">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2.712</w:t>
            </w:r>
          </w:p>
        </w:tc>
      </w:tr>
      <w:tr>
        <w:trPr>
          <w:cantSplit w:val="0"/>
          <w:trHeight w:val="485" w:hRule="atLeast"/>
          <w:tblHeader w:val="0"/>
        </w:trPr>
        <w:tc>
          <w:tcPr>
            <w:vMerge w:val="continue"/>
            <w:tcBorders>
              <w:bottom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46">
            <w:pPr>
              <w:spacing w:after="240" w:before="240" w:lineRule="auto"/>
              <w:rPr>
                <w:rFonts w:ascii="Times New Roman" w:cs="Times New Roman" w:eastAsia="Times New Roman" w:hAnsi="Times New Roman"/>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7">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w:t>
            </w:r>
          </w:p>
        </w:tc>
        <w:tc>
          <w:tcPr>
            <w:shd w:fill="auto" w:val="clear"/>
            <w:tcMar>
              <w:top w:w="100.0" w:type="dxa"/>
              <w:left w:w="100.0" w:type="dxa"/>
              <w:bottom w:w="100.0" w:type="dxa"/>
              <w:right w:w="100.0" w:type="dxa"/>
            </w:tcMar>
            <w:vAlign w:val="top"/>
          </w:tcPr>
          <w:p w:rsidR="00000000" w:rsidDel="00000000" w:rsidP="00000000" w:rsidRDefault="00000000" w:rsidRPr="00000000" w14:paraId="00000148">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1.965</w:t>
            </w:r>
          </w:p>
        </w:tc>
        <w:tc>
          <w:tcPr>
            <w:shd w:fill="auto" w:val="clear"/>
            <w:tcMar>
              <w:top w:w="100.0" w:type="dxa"/>
              <w:left w:w="100.0" w:type="dxa"/>
              <w:bottom w:w="100.0" w:type="dxa"/>
              <w:right w:w="100.0" w:type="dxa"/>
            </w:tcMar>
            <w:vAlign w:val="top"/>
          </w:tcPr>
          <w:p w:rsidR="00000000" w:rsidDel="00000000" w:rsidP="00000000" w:rsidRDefault="00000000" w:rsidRPr="00000000" w14:paraId="00000149">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8.725</w:t>
            </w:r>
          </w:p>
        </w:tc>
        <w:tc>
          <w:tcPr>
            <w:shd w:fill="auto" w:val="clear"/>
            <w:tcMar>
              <w:top w:w="100.0" w:type="dxa"/>
              <w:left w:w="100.0" w:type="dxa"/>
              <w:bottom w:w="100.0" w:type="dxa"/>
              <w:right w:w="100.0" w:type="dxa"/>
            </w:tcMar>
            <w:vAlign w:val="top"/>
          </w:tcPr>
          <w:p w:rsidR="00000000" w:rsidDel="00000000" w:rsidP="00000000" w:rsidRDefault="00000000" w:rsidRPr="00000000" w14:paraId="0000014A">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10.135</w:t>
            </w:r>
          </w:p>
        </w:tc>
        <w:tc>
          <w:tcPr>
            <w:shd w:fill="auto" w:val="clear"/>
            <w:tcMar>
              <w:top w:w="100.0" w:type="dxa"/>
              <w:left w:w="100.0" w:type="dxa"/>
              <w:bottom w:w="100.0" w:type="dxa"/>
              <w:right w:w="100.0" w:type="dxa"/>
            </w:tcMar>
            <w:vAlign w:val="top"/>
          </w:tcPr>
          <w:p w:rsidR="00000000" w:rsidDel="00000000" w:rsidP="00000000" w:rsidRDefault="00000000" w:rsidRPr="00000000" w14:paraId="0000014B">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3.821</w:t>
            </w:r>
          </w:p>
        </w:tc>
      </w:tr>
      <w:tr>
        <w:trPr>
          <w:cantSplit w:val="0"/>
          <w:trHeight w:val="485" w:hRule="atLeast"/>
          <w:tblHeader w:val="0"/>
        </w:trPr>
        <w:tc>
          <w:tcPr>
            <w:vMerge w:val="continue"/>
            <w:tcBorders>
              <w:bottom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4C">
            <w:pPr>
              <w:spacing w:after="240" w:before="240" w:lineRule="auto"/>
              <w:rPr>
                <w:rFonts w:ascii="Times New Roman" w:cs="Times New Roman" w:eastAsia="Times New Roman" w:hAnsi="Times New Roman"/>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D">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w:t>
            </w:r>
          </w:p>
        </w:tc>
        <w:tc>
          <w:tcPr>
            <w:shd w:fill="auto" w:val="clear"/>
            <w:tcMar>
              <w:top w:w="100.0" w:type="dxa"/>
              <w:left w:w="100.0" w:type="dxa"/>
              <w:bottom w:w="100.0" w:type="dxa"/>
              <w:right w:w="100.0" w:type="dxa"/>
            </w:tcMar>
            <w:vAlign w:val="top"/>
          </w:tcPr>
          <w:p w:rsidR="00000000" w:rsidDel="00000000" w:rsidP="00000000" w:rsidRDefault="00000000" w:rsidRPr="00000000" w14:paraId="0000014E">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-0.893</w:t>
            </w:r>
          </w:p>
        </w:tc>
        <w:tc>
          <w:tcPr>
            <w:shd w:fill="auto" w:val="clear"/>
            <w:tcMar>
              <w:top w:w="100.0" w:type="dxa"/>
              <w:left w:w="100.0" w:type="dxa"/>
              <w:bottom w:w="100.0" w:type="dxa"/>
              <w:right w:w="100.0" w:type="dxa"/>
            </w:tcMar>
            <w:vAlign w:val="top"/>
          </w:tcPr>
          <w:p w:rsidR="00000000" w:rsidDel="00000000" w:rsidP="00000000" w:rsidRDefault="00000000" w:rsidRPr="00000000" w14:paraId="0000014F">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-2.306</w:t>
            </w:r>
          </w:p>
        </w:tc>
        <w:tc>
          <w:tcPr>
            <w:shd w:fill="auto" w:val="clear"/>
            <w:tcMar>
              <w:top w:w="100.0" w:type="dxa"/>
              <w:left w:w="100.0" w:type="dxa"/>
              <w:bottom w:w="100.0" w:type="dxa"/>
              <w:right w:w="100.0" w:type="dxa"/>
            </w:tcMar>
            <w:vAlign w:val="top"/>
          </w:tcPr>
          <w:p w:rsidR="00000000" w:rsidDel="00000000" w:rsidP="00000000" w:rsidRDefault="00000000" w:rsidRPr="00000000" w14:paraId="00000150">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-1.581</w:t>
            </w:r>
          </w:p>
        </w:tc>
        <w:tc>
          <w:tcPr>
            <w:shd w:fill="auto" w:val="clear"/>
            <w:tcMar>
              <w:top w:w="100.0" w:type="dxa"/>
              <w:left w:w="100.0" w:type="dxa"/>
              <w:bottom w:w="100.0" w:type="dxa"/>
              <w:right w:w="100.0" w:type="dxa"/>
            </w:tcMar>
            <w:vAlign w:val="top"/>
          </w:tcPr>
          <w:p w:rsidR="00000000" w:rsidDel="00000000" w:rsidP="00000000" w:rsidRDefault="00000000" w:rsidRPr="00000000" w14:paraId="00000151">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0.710</w:t>
            </w:r>
          </w:p>
        </w:tc>
      </w:tr>
      <w:tr>
        <w:trPr>
          <w:cantSplit w:val="0"/>
          <w:trHeight w:val="485" w:hRule="atLeast"/>
          <w:tblHeader w:val="0"/>
        </w:trPr>
        <w:tc>
          <w:tcPr>
            <w:vMerge w:val="continue"/>
            <w:tcBorders>
              <w:bottom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52">
            <w:pPr>
              <w:spacing w:after="240" w:before="240" w:lineRule="auto"/>
              <w:rPr>
                <w:rFonts w:ascii="Times New Roman" w:cs="Times New Roman" w:eastAsia="Times New Roman" w:hAnsi="Times New Roman"/>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3">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w:t>
            </w:r>
          </w:p>
        </w:tc>
        <w:tc>
          <w:tcPr>
            <w:shd w:fill="auto" w:val="clear"/>
            <w:tcMar>
              <w:top w:w="100.0" w:type="dxa"/>
              <w:left w:w="100.0" w:type="dxa"/>
              <w:bottom w:w="100.0" w:type="dxa"/>
              <w:right w:w="100.0" w:type="dxa"/>
            </w:tcMar>
            <w:vAlign w:val="top"/>
          </w:tcPr>
          <w:p w:rsidR="00000000" w:rsidDel="00000000" w:rsidP="00000000" w:rsidRDefault="00000000" w:rsidRPr="00000000" w14:paraId="00000154">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0.372</w:t>
            </w:r>
          </w:p>
        </w:tc>
        <w:tc>
          <w:tcPr>
            <w:shd w:fill="auto" w:val="clear"/>
            <w:tcMar>
              <w:top w:w="100.0" w:type="dxa"/>
              <w:left w:w="100.0" w:type="dxa"/>
              <w:bottom w:w="100.0" w:type="dxa"/>
              <w:right w:w="100.0" w:type="dxa"/>
            </w:tcMar>
            <w:vAlign w:val="top"/>
          </w:tcPr>
          <w:p w:rsidR="00000000" w:rsidDel="00000000" w:rsidP="00000000" w:rsidRDefault="00000000" w:rsidRPr="00000000" w14:paraId="00000155">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0.021</w:t>
            </w:r>
          </w:p>
        </w:tc>
        <w:tc>
          <w:tcPr>
            <w:shd w:fill="auto" w:val="clear"/>
            <w:tcMar>
              <w:top w:w="100.0" w:type="dxa"/>
              <w:left w:w="100.0" w:type="dxa"/>
              <w:bottom w:w="100.0" w:type="dxa"/>
              <w:right w:w="100.0" w:type="dxa"/>
            </w:tcMar>
            <w:vAlign w:val="top"/>
          </w:tcPr>
          <w:p w:rsidR="00000000" w:rsidDel="00000000" w:rsidP="00000000" w:rsidRDefault="00000000" w:rsidRPr="00000000" w14:paraId="00000156">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0.114</w:t>
            </w:r>
          </w:p>
        </w:tc>
        <w:tc>
          <w:tcPr>
            <w:shd w:fill="auto" w:val="clear"/>
            <w:tcMar>
              <w:top w:w="100.0" w:type="dxa"/>
              <w:left w:w="100.0" w:type="dxa"/>
              <w:bottom w:w="100.0" w:type="dxa"/>
              <w:right w:w="100.0" w:type="dxa"/>
            </w:tcMar>
            <w:vAlign w:val="top"/>
          </w:tcPr>
          <w:p w:rsidR="00000000" w:rsidDel="00000000" w:rsidP="00000000" w:rsidRDefault="00000000" w:rsidRPr="00000000" w14:paraId="00000157">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0.478</w:t>
            </w:r>
          </w:p>
        </w:tc>
      </w:tr>
      <w:tr>
        <w:trPr>
          <w:cantSplit w:val="0"/>
          <w:trHeight w:val="515" w:hRule="atLeast"/>
          <w:tblHeader w:val="0"/>
        </w:trPr>
        <w:tc>
          <w:tcPr>
            <w:vMerge w:val="restart"/>
            <w:tcBorders>
              <w:bottom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58">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Gammarus roeselii</w:t>
            </w:r>
          </w:p>
        </w:tc>
        <w:tc>
          <w:tcPr>
            <w:shd w:fill="auto" w:val="clear"/>
            <w:tcMar>
              <w:top w:w="100.0" w:type="dxa"/>
              <w:left w:w="100.0" w:type="dxa"/>
              <w:bottom w:w="100.0" w:type="dxa"/>
              <w:right w:w="100.0" w:type="dxa"/>
            </w:tcMar>
            <w:vAlign w:val="top"/>
          </w:tcPr>
          <w:p w:rsidR="00000000" w:rsidDel="00000000" w:rsidP="00000000" w:rsidRDefault="00000000" w:rsidRPr="00000000" w14:paraId="00000159">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15A">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-1.276</w:t>
            </w:r>
          </w:p>
        </w:tc>
        <w:tc>
          <w:tcPr>
            <w:shd w:fill="auto" w:val="clear"/>
            <w:tcMar>
              <w:top w:w="100.0" w:type="dxa"/>
              <w:left w:w="100.0" w:type="dxa"/>
              <w:bottom w:w="100.0" w:type="dxa"/>
              <w:right w:w="100.0" w:type="dxa"/>
            </w:tcMar>
            <w:vAlign w:val="top"/>
          </w:tcPr>
          <w:p w:rsidR="00000000" w:rsidDel="00000000" w:rsidP="00000000" w:rsidRDefault="00000000" w:rsidRPr="00000000" w14:paraId="0000015B">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-24.603</w:t>
            </w:r>
          </w:p>
        </w:tc>
        <w:tc>
          <w:tcPr>
            <w:shd w:fill="auto" w:val="clear"/>
            <w:tcMar>
              <w:top w:w="100.0" w:type="dxa"/>
              <w:left w:w="100.0" w:type="dxa"/>
              <w:bottom w:w="100.0" w:type="dxa"/>
              <w:right w:w="100.0" w:type="dxa"/>
            </w:tcMar>
            <w:vAlign w:val="top"/>
          </w:tcPr>
          <w:p w:rsidR="00000000" w:rsidDel="00000000" w:rsidP="00000000" w:rsidRDefault="00000000" w:rsidRPr="00000000" w14:paraId="0000015C">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-9.578</w:t>
            </w:r>
          </w:p>
        </w:tc>
        <w:tc>
          <w:tcPr>
            <w:shd w:fill="auto" w:val="clear"/>
            <w:tcMar>
              <w:top w:w="100.0" w:type="dxa"/>
              <w:left w:w="100.0" w:type="dxa"/>
              <w:bottom w:w="100.0" w:type="dxa"/>
              <w:right w:w="100.0" w:type="dxa"/>
            </w:tcMar>
            <w:vAlign w:val="top"/>
          </w:tcPr>
          <w:p w:rsidR="00000000" w:rsidDel="00000000" w:rsidP="00000000" w:rsidRDefault="00000000" w:rsidRPr="00000000" w14:paraId="0000015D">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1.127</w:t>
            </w:r>
          </w:p>
        </w:tc>
      </w:tr>
      <w:tr>
        <w:trPr>
          <w:cantSplit w:val="0"/>
          <w:trHeight w:val="485" w:hRule="atLeast"/>
          <w:tblHeader w:val="0"/>
        </w:trPr>
        <w:tc>
          <w:tcPr>
            <w:vMerge w:val="continue"/>
            <w:tcBorders>
              <w:bottom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5E">
            <w:pPr>
              <w:spacing w:after="240" w:before="240" w:lineRule="auto"/>
              <w:rPr>
                <w:rFonts w:ascii="Times New Roman" w:cs="Times New Roman" w:eastAsia="Times New Roman" w:hAnsi="Times New Roman"/>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F">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w:t>
            </w:r>
          </w:p>
        </w:tc>
        <w:tc>
          <w:tcPr>
            <w:shd w:fill="auto" w:val="clear"/>
            <w:tcMar>
              <w:top w:w="100.0" w:type="dxa"/>
              <w:left w:w="100.0" w:type="dxa"/>
              <w:bottom w:w="100.0" w:type="dxa"/>
              <w:right w:w="100.0" w:type="dxa"/>
            </w:tcMar>
            <w:vAlign w:val="top"/>
          </w:tcPr>
          <w:p w:rsidR="00000000" w:rsidDel="00000000" w:rsidP="00000000" w:rsidRDefault="00000000" w:rsidRPr="00000000" w14:paraId="00000160">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0.301</w:t>
            </w:r>
          </w:p>
        </w:tc>
        <w:tc>
          <w:tcPr>
            <w:shd w:fill="auto" w:val="clear"/>
            <w:tcMar>
              <w:top w:w="100.0" w:type="dxa"/>
              <w:left w:w="100.0" w:type="dxa"/>
              <w:bottom w:w="100.0" w:type="dxa"/>
              <w:right w:w="100.0" w:type="dxa"/>
            </w:tcMar>
            <w:vAlign w:val="top"/>
          </w:tcPr>
          <w:p w:rsidR="00000000" w:rsidDel="00000000" w:rsidP="00000000" w:rsidRDefault="00000000" w:rsidRPr="00000000" w14:paraId="00000161">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3.411</w:t>
            </w:r>
          </w:p>
        </w:tc>
        <w:tc>
          <w:tcPr>
            <w:shd w:fill="auto" w:val="clear"/>
            <w:tcMar>
              <w:top w:w="100.0" w:type="dxa"/>
              <w:left w:w="100.0" w:type="dxa"/>
              <w:bottom w:w="100.0" w:type="dxa"/>
              <w:right w:w="100.0" w:type="dxa"/>
            </w:tcMar>
            <w:vAlign w:val="top"/>
          </w:tcPr>
          <w:p w:rsidR="00000000" w:rsidDel="00000000" w:rsidP="00000000" w:rsidRDefault="00000000" w:rsidRPr="00000000" w14:paraId="00000162">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3.376</w:t>
            </w:r>
          </w:p>
        </w:tc>
        <w:tc>
          <w:tcPr>
            <w:shd w:fill="auto" w:val="clear"/>
            <w:tcMar>
              <w:top w:w="100.0" w:type="dxa"/>
              <w:left w:w="100.0" w:type="dxa"/>
              <w:bottom w:w="100.0" w:type="dxa"/>
              <w:right w:w="100.0" w:type="dxa"/>
            </w:tcMar>
            <w:vAlign w:val="top"/>
          </w:tcPr>
          <w:p w:rsidR="00000000" w:rsidDel="00000000" w:rsidP="00000000" w:rsidRDefault="00000000" w:rsidRPr="00000000" w14:paraId="00000163">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0.517</w:t>
            </w:r>
          </w:p>
        </w:tc>
      </w:tr>
      <w:tr>
        <w:trPr>
          <w:cantSplit w:val="0"/>
          <w:trHeight w:val="485" w:hRule="atLeast"/>
          <w:tblHeader w:val="0"/>
        </w:trPr>
        <w:tc>
          <w:tcPr>
            <w:vMerge w:val="continue"/>
            <w:tcBorders>
              <w:bottom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64">
            <w:pPr>
              <w:spacing w:after="240" w:before="240" w:lineRule="auto"/>
              <w:rPr>
                <w:rFonts w:ascii="Times New Roman" w:cs="Times New Roman" w:eastAsia="Times New Roman" w:hAnsi="Times New Roman"/>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5">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w:t>
            </w:r>
          </w:p>
        </w:tc>
        <w:tc>
          <w:tcPr>
            <w:shd w:fill="auto" w:val="clear"/>
            <w:tcMar>
              <w:top w:w="100.0" w:type="dxa"/>
              <w:left w:w="100.0" w:type="dxa"/>
              <w:bottom w:w="100.0" w:type="dxa"/>
              <w:right w:w="100.0" w:type="dxa"/>
            </w:tcMar>
            <w:vAlign w:val="top"/>
          </w:tcPr>
          <w:p w:rsidR="00000000" w:rsidDel="00000000" w:rsidP="00000000" w:rsidRDefault="00000000" w:rsidRPr="00000000" w14:paraId="00000166">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-4.241</w:t>
            </w:r>
          </w:p>
        </w:tc>
        <w:tc>
          <w:tcPr>
            <w:shd w:fill="auto" w:val="clear"/>
            <w:tcMar>
              <w:top w:w="100.0" w:type="dxa"/>
              <w:left w:w="100.0" w:type="dxa"/>
              <w:bottom w:w="100.0" w:type="dxa"/>
              <w:right w:w="100.0" w:type="dxa"/>
            </w:tcMar>
            <w:vAlign w:val="top"/>
          </w:tcPr>
          <w:p w:rsidR="00000000" w:rsidDel="00000000" w:rsidP="00000000" w:rsidRDefault="00000000" w:rsidRPr="00000000" w14:paraId="00000167">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-7.214</w:t>
            </w:r>
          </w:p>
        </w:tc>
        <w:tc>
          <w:tcPr>
            <w:shd w:fill="auto" w:val="clear"/>
            <w:tcMar>
              <w:top w:w="100.0" w:type="dxa"/>
              <w:left w:w="100.0" w:type="dxa"/>
              <w:bottom w:w="100.0" w:type="dxa"/>
              <w:right w:w="100.0" w:type="dxa"/>
            </w:tcMar>
            <w:vAlign w:val="top"/>
          </w:tcPr>
          <w:p w:rsidR="00000000" w:rsidDel="00000000" w:rsidP="00000000" w:rsidRDefault="00000000" w:rsidRPr="00000000" w14:paraId="00000168">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-2.837</w:t>
            </w:r>
          </w:p>
        </w:tc>
        <w:tc>
          <w:tcPr>
            <w:shd w:fill="auto" w:val="clear"/>
            <w:tcMar>
              <w:top w:w="100.0" w:type="dxa"/>
              <w:left w:w="100.0" w:type="dxa"/>
              <w:bottom w:w="100.0" w:type="dxa"/>
              <w:right w:w="100.0" w:type="dxa"/>
            </w:tcMar>
            <w:vAlign w:val="top"/>
          </w:tcPr>
          <w:p w:rsidR="00000000" w:rsidDel="00000000" w:rsidP="00000000" w:rsidRDefault="00000000" w:rsidRPr="00000000" w14:paraId="00000169">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2.181</w:t>
            </w:r>
          </w:p>
        </w:tc>
      </w:tr>
      <w:tr>
        <w:trPr>
          <w:cantSplit w:val="0"/>
          <w:trHeight w:val="485" w:hRule="atLeast"/>
          <w:tblHeader w:val="0"/>
        </w:trPr>
        <w:tc>
          <w:tcPr>
            <w:vMerge w:val="continue"/>
            <w:tcBorders>
              <w:bottom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6A">
            <w:pPr>
              <w:spacing w:after="240" w:before="240" w:lineRule="auto"/>
              <w:rPr>
                <w:rFonts w:ascii="Times New Roman" w:cs="Times New Roman" w:eastAsia="Times New Roman" w:hAnsi="Times New Roman"/>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B">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w:t>
            </w:r>
          </w:p>
        </w:tc>
        <w:tc>
          <w:tcPr>
            <w:shd w:fill="auto" w:val="clear"/>
            <w:tcMar>
              <w:top w:w="100.0" w:type="dxa"/>
              <w:left w:w="100.0" w:type="dxa"/>
              <w:bottom w:w="100.0" w:type="dxa"/>
              <w:right w:w="100.0" w:type="dxa"/>
            </w:tcMar>
            <w:vAlign w:val="top"/>
          </w:tcPr>
          <w:p w:rsidR="00000000" w:rsidDel="00000000" w:rsidP="00000000" w:rsidRDefault="00000000" w:rsidRPr="00000000" w14:paraId="0000016C">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&lt;0.001</w:t>
            </w:r>
          </w:p>
        </w:tc>
        <w:tc>
          <w:tcPr>
            <w:shd w:fill="auto" w:val="clear"/>
            <w:tcMar>
              <w:top w:w="100.0" w:type="dxa"/>
              <w:left w:w="100.0" w:type="dxa"/>
              <w:bottom w:w="100.0" w:type="dxa"/>
              <w:right w:w="100.0" w:type="dxa"/>
            </w:tcMar>
            <w:vAlign w:val="top"/>
          </w:tcPr>
          <w:p w:rsidR="00000000" w:rsidDel="00000000" w:rsidP="00000000" w:rsidRDefault="00000000" w:rsidRPr="00000000" w14:paraId="0000016D">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&lt;0.001</w:t>
            </w:r>
          </w:p>
        </w:tc>
        <w:tc>
          <w:tcPr>
            <w:shd w:fill="auto" w:val="clear"/>
            <w:tcMar>
              <w:top w:w="100.0" w:type="dxa"/>
              <w:left w:w="100.0" w:type="dxa"/>
              <w:bottom w:w="100.0" w:type="dxa"/>
              <w:right w:w="100.0" w:type="dxa"/>
            </w:tcMar>
            <w:vAlign w:val="top"/>
          </w:tcPr>
          <w:p w:rsidR="00000000" w:rsidDel="00000000" w:rsidP="00000000" w:rsidRDefault="00000000" w:rsidRPr="00000000" w14:paraId="0000016E">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0.005</w:t>
            </w:r>
          </w:p>
        </w:tc>
        <w:tc>
          <w:tcPr>
            <w:shd w:fill="auto" w:val="clear"/>
            <w:tcMar>
              <w:top w:w="100.0" w:type="dxa"/>
              <w:left w:w="100.0" w:type="dxa"/>
              <w:bottom w:w="100.0" w:type="dxa"/>
              <w:right w:w="100.0" w:type="dxa"/>
            </w:tcMar>
            <w:vAlign w:val="top"/>
          </w:tcPr>
          <w:p w:rsidR="00000000" w:rsidDel="00000000" w:rsidP="00000000" w:rsidRDefault="00000000" w:rsidRPr="00000000" w14:paraId="0000016F">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0.029</w:t>
            </w:r>
          </w:p>
        </w:tc>
      </w:tr>
      <w:tr>
        <w:trPr>
          <w:cantSplit w:val="0"/>
          <w:trHeight w:val="515" w:hRule="atLeast"/>
          <w:tblHeader w:val="0"/>
        </w:trPr>
        <w:tc>
          <w:tcPr>
            <w:vMerge w:val="restart"/>
            <w:tcBorders>
              <w:bottom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70">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Hydropsyche siltalai</w:t>
            </w:r>
          </w:p>
        </w:tc>
        <w:tc>
          <w:tcPr>
            <w:shd w:fill="auto" w:val="clear"/>
            <w:tcMar>
              <w:top w:w="100.0" w:type="dxa"/>
              <w:left w:w="100.0" w:type="dxa"/>
              <w:bottom w:w="100.0" w:type="dxa"/>
              <w:right w:w="100.0" w:type="dxa"/>
            </w:tcMar>
            <w:vAlign w:val="top"/>
          </w:tcPr>
          <w:p w:rsidR="00000000" w:rsidDel="00000000" w:rsidP="00000000" w:rsidRDefault="00000000" w:rsidRPr="00000000" w14:paraId="00000171">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172">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-0.042</w:t>
            </w:r>
          </w:p>
        </w:tc>
        <w:tc>
          <w:tcPr>
            <w:shd w:fill="auto" w:val="clear"/>
            <w:tcMar>
              <w:top w:w="100.0" w:type="dxa"/>
              <w:left w:w="100.0" w:type="dxa"/>
              <w:bottom w:w="100.0" w:type="dxa"/>
              <w:right w:w="100.0" w:type="dxa"/>
            </w:tcMar>
            <w:vAlign w:val="top"/>
          </w:tcPr>
          <w:p w:rsidR="00000000" w:rsidDel="00000000" w:rsidP="00000000" w:rsidRDefault="00000000" w:rsidRPr="00000000" w14:paraId="00000173">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52.098</w:t>
            </w:r>
          </w:p>
        </w:tc>
        <w:tc>
          <w:tcPr>
            <w:shd w:fill="auto" w:val="clear"/>
            <w:tcMar>
              <w:top w:w="100.0" w:type="dxa"/>
              <w:left w:w="100.0" w:type="dxa"/>
              <w:bottom w:w="100.0" w:type="dxa"/>
              <w:right w:w="100.0" w:type="dxa"/>
            </w:tcMar>
            <w:vAlign w:val="top"/>
          </w:tcPr>
          <w:p w:rsidR="00000000" w:rsidDel="00000000" w:rsidP="00000000" w:rsidRDefault="00000000" w:rsidRPr="00000000" w14:paraId="00000174">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3.424</w:t>
            </w:r>
          </w:p>
        </w:tc>
        <w:tc>
          <w:tcPr>
            <w:shd w:fill="auto" w:val="clear"/>
            <w:tcMar>
              <w:top w:w="100.0" w:type="dxa"/>
              <w:left w:w="100.0" w:type="dxa"/>
              <w:bottom w:w="100.0" w:type="dxa"/>
              <w:right w:w="100.0" w:type="dxa"/>
            </w:tcMar>
            <w:vAlign w:val="top"/>
          </w:tcPr>
          <w:p w:rsidR="00000000" w:rsidDel="00000000" w:rsidP="00000000" w:rsidRDefault="00000000" w:rsidRPr="00000000" w14:paraId="00000175">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0.459</w:t>
            </w:r>
          </w:p>
        </w:tc>
      </w:tr>
      <w:tr>
        <w:trPr>
          <w:cantSplit w:val="0"/>
          <w:trHeight w:val="485" w:hRule="atLeast"/>
          <w:tblHeader w:val="0"/>
        </w:trPr>
        <w:tc>
          <w:tcPr>
            <w:vMerge w:val="continue"/>
            <w:tcBorders>
              <w:bottom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76">
            <w:pPr>
              <w:spacing w:after="240" w:before="240" w:lineRule="auto"/>
              <w:rPr>
                <w:rFonts w:ascii="Times New Roman" w:cs="Times New Roman" w:eastAsia="Times New Roman" w:hAnsi="Times New Roman"/>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7">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w:t>
            </w:r>
          </w:p>
        </w:tc>
        <w:tc>
          <w:tcPr>
            <w:shd w:fill="auto" w:val="clear"/>
            <w:tcMar>
              <w:top w:w="100.0" w:type="dxa"/>
              <w:left w:w="100.0" w:type="dxa"/>
              <w:bottom w:w="100.0" w:type="dxa"/>
              <w:right w:w="100.0" w:type="dxa"/>
            </w:tcMar>
            <w:vAlign w:val="top"/>
          </w:tcPr>
          <w:p w:rsidR="00000000" w:rsidDel="00000000" w:rsidP="00000000" w:rsidRDefault="00000000" w:rsidRPr="00000000" w14:paraId="00000178">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0.098</w:t>
            </w:r>
          </w:p>
        </w:tc>
        <w:tc>
          <w:tcPr>
            <w:shd w:fill="auto" w:val="clear"/>
            <w:tcMar>
              <w:top w:w="100.0" w:type="dxa"/>
              <w:left w:w="100.0" w:type="dxa"/>
              <w:bottom w:w="100.0" w:type="dxa"/>
              <w:right w:w="100.0" w:type="dxa"/>
            </w:tcMar>
            <w:vAlign w:val="top"/>
          </w:tcPr>
          <w:p w:rsidR="00000000" w:rsidDel="00000000" w:rsidP="00000000" w:rsidRDefault="00000000" w:rsidRPr="00000000" w14:paraId="00000179">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2.256</w:t>
            </w:r>
          </w:p>
        </w:tc>
        <w:tc>
          <w:tcPr>
            <w:shd w:fill="auto" w:val="clear"/>
            <w:tcMar>
              <w:top w:w="100.0" w:type="dxa"/>
              <w:left w:w="100.0" w:type="dxa"/>
              <w:bottom w:w="100.0" w:type="dxa"/>
              <w:right w:w="100.0" w:type="dxa"/>
            </w:tcMar>
            <w:vAlign w:val="top"/>
          </w:tcPr>
          <w:p w:rsidR="00000000" w:rsidDel="00000000" w:rsidP="00000000" w:rsidRDefault="00000000" w:rsidRPr="00000000" w14:paraId="0000017A">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2.083</w:t>
            </w:r>
          </w:p>
        </w:tc>
        <w:tc>
          <w:tcPr>
            <w:shd w:fill="auto" w:val="clear"/>
            <w:tcMar>
              <w:top w:w="100.0" w:type="dxa"/>
              <w:left w:w="100.0" w:type="dxa"/>
              <w:bottom w:w="100.0" w:type="dxa"/>
              <w:right w:w="100.0" w:type="dxa"/>
            </w:tcMar>
            <w:vAlign w:val="top"/>
          </w:tcPr>
          <w:p w:rsidR="00000000" w:rsidDel="00000000" w:rsidP="00000000" w:rsidRDefault="00000000" w:rsidRPr="00000000" w14:paraId="0000017B">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0.231</w:t>
            </w:r>
          </w:p>
        </w:tc>
      </w:tr>
      <w:tr>
        <w:trPr>
          <w:cantSplit w:val="0"/>
          <w:trHeight w:val="485" w:hRule="atLeast"/>
          <w:tblHeader w:val="0"/>
        </w:trPr>
        <w:tc>
          <w:tcPr>
            <w:vMerge w:val="continue"/>
            <w:tcBorders>
              <w:bottom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7C">
            <w:pPr>
              <w:spacing w:after="240" w:before="240" w:lineRule="auto"/>
              <w:rPr>
                <w:rFonts w:ascii="Times New Roman" w:cs="Times New Roman" w:eastAsia="Times New Roman" w:hAnsi="Times New Roman"/>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D">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w:t>
            </w:r>
          </w:p>
        </w:tc>
        <w:tc>
          <w:tcPr>
            <w:shd w:fill="auto" w:val="clear"/>
            <w:tcMar>
              <w:top w:w="100.0" w:type="dxa"/>
              <w:left w:w="100.0" w:type="dxa"/>
              <w:bottom w:w="100.0" w:type="dxa"/>
              <w:right w:w="100.0" w:type="dxa"/>
            </w:tcMar>
            <w:vAlign w:val="top"/>
          </w:tcPr>
          <w:p w:rsidR="00000000" w:rsidDel="00000000" w:rsidP="00000000" w:rsidRDefault="00000000" w:rsidRPr="00000000" w14:paraId="0000017E">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-0.432</w:t>
            </w:r>
          </w:p>
        </w:tc>
        <w:tc>
          <w:tcPr>
            <w:shd w:fill="auto" w:val="clear"/>
            <w:tcMar>
              <w:top w:w="100.0" w:type="dxa"/>
              <w:left w:w="100.0" w:type="dxa"/>
              <w:bottom w:w="100.0" w:type="dxa"/>
              <w:right w:w="100.0" w:type="dxa"/>
            </w:tcMar>
            <w:vAlign w:val="top"/>
          </w:tcPr>
          <w:p w:rsidR="00000000" w:rsidDel="00000000" w:rsidP="00000000" w:rsidRDefault="00000000" w:rsidRPr="00000000" w14:paraId="0000017F">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23.088</w:t>
            </w:r>
          </w:p>
        </w:tc>
        <w:tc>
          <w:tcPr>
            <w:shd w:fill="auto" w:val="clear"/>
            <w:tcMar>
              <w:top w:w="100.0" w:type="dxa"/>
              <w:left w:w="100.0" w:type="dxa"/>
              <w:bottom w:w="100.0" w:type="dxa"/>
              <w:right w:w="100.0" w:type="dxa"/>
            </w:tcMar>
            <w:vAlign w:val="top"/>
          </w:tcPr>
          <w:p w:rsidR="00000000" w:rsidDel="00000000" w:rsidP="00000000" w:rsidRDefault="00000000" w:rsidRPr="00000000" w14:paraId="00000180">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1.644</w:t>
            </w:r>
          </w:p>
        </w:tc>
        <w:tc>
          <w:tcPr>
            <w:shd w:fill="auto" w:val="clear"/>
            <w:tcMar>
              <w:top w:w="100.0" w:type="dxa"/>
              <w:left w:w="100.0" w:type="dxa"/>
              <w:bottom w:w="100.0" w:type="dxa"/>
              <w:right w:w="100.0" w:type="dxa"/>
            </w:tcMar>
            <w:vAlign w:val="top"/>
          </w:tcPr>
          <w:p w:rsidR="00000000" w:rsidDel="00000000" w:rsidP="00000000" w:rsidRDefault="00000000" w:rsidRPr="00000000" w14:paraId="00000181">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1.993</w:t>
            </w:r>
          </w:p>
        </w:tc>
      </w:tr>
      <w:tr>
        <w:trPr>
          <w:cantSplit w:val="0"/>
          <w:trHeight w:val="485" w:hRule="atLeast"/>
          <w:tblHeader w:val="0"/>
        </w:trPr>
        <w:tc>
          <w:tcPr>
            <w:vMerge w:val="continue"/>
            <w:tcBorders>
              <w:bottom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82">
            <w:pPr>
              <w:spacing w:after="240" w:before="240" w:lineRule="auto"/>
              <w:rPr>
                <w:rFonts w:ascii="Times New Roman" w:cs="Times New Roman" w:eastAsia="Times New Roman" w:hAnsi="Times New Roman"/>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3">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w:t>
            </w:r>
          </w:p>
        </w:tc>
        <w:tc>
          <w:tcPr>
            <w:shd w:fill="auto" w:val="clear"/>
            <w:tcMar>
              <w:top w:w="100.0" w:type="dxa"/>
              <w:left w:w="100.0" w:type="dxa"/>
              <w:bottom w:w="100.0" w:type="dxa"/>
              <w:right w:w="100.0" w:type="dxa"/>
            </w:tcMar>
            <w:vAlign w:val="top"/>
          </w:tcPr>
          <w:p w:rsidR="00000000" w:rsidDel="00000000" w:rsidP="00000000" w:rsidRDefault="00000000" w:rsidRPr="00000000" w14:paraId="00000184">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0.666</w:t>
            </w:r>
          </w:p>
        </w:tc>
        <w:tc>
          <w:tcPr>
            <w:shd w:fill="auto" w:val="clear"/>
            <w:tcMar>
              <w:top w:w="100.0" w:type="dxa"/>
              <w:left w:w="100.0" w:type="dxa"/>
              <w:bottom w:w="100.0" w:type="dxa"/>
              <w:right w:w="100.0" w:type="dxa"/>
            </w:tcMar>
            <w:vAlign w:val="top"/>
          </w:tcPr>
          <w:p w:rsidR="00000000" w:rsidDel="00000000" w:rsidP="00000000" w:rsidRDefault="00000000" w:rsidRPr="00000000" w14:paraId="00000185">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&lt;0.001</w:t>
            </w:r>
          </w:p>
        </w:tc>
        <w:tc>
          <w:tcPr>
            <w:shd w:fill="auto" w:val="clear"/>
            <w:tcMar>
              <w:top w:w="100.0" w:type="dxa"/>
              <w:left w:w="100.0" w:type="dxa"/>
              <w:bottom w:w="100.0" w:type="dxa"/>
              <w:right w:w="100.0" w:type="dxa"/>
            </w:tcMar>
            <w:vAlign w:val="top"/>
          </w:tcPr>
          <w:p w:rsidR="00000000" w:rsidDel="00000000" w:rsidP="00000000" w:rsidRDefault="00000000" w:rsidRPr="00000000" w14:paraId="00000186">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187">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0.046</w:t>
            </w:r>
          </w:p>
        </w:tc>
      </w:tr>
      <w:tr>
        <w:trPr>
          <w:cantSplit w:val="0"/>
          <w:trHeight w:val="515" w:hRule="atLeast"/>
          <w:tblHeader w:val="0"/>
        </w:trPr>
        <w:tc>
          <w:tcPr>
            <w:vMerge w:val="restart"/>
            <w:tcBorders>
              <w:bottom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88">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Orectochilus villosus</w:t>
            </w:r>
          </w:p>
        </w:tc>
        <w:tc>
          <w:tcPr>
            <w:shd w:fill="auto" w:val="clear"/>
            <w:tcMar>
              <w:top w:w="100.0" w:type="dxa"/>
              <w:left w:w="100.0" w:type="dxa"/>
              <w:bottom w:w="100.0" w:type="dxa"/>
              <w:right w:w="100.0" w:type="dxa"/>
            </w:tcMar>
            <w:vAlign w:val="top"/>
          </w:tcPr>
          <w:p w:rsidR="00000000" w:rsidDel="00000000" w:rsidP="00000000" w:rsidRDefault="00000000" w:rsidRPr="00000000" w14:paraId="00000189">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18A">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-0.345</w:t>
            </w:r>
          </w:p>
        </w:tc>
        <w:tc>
          <w:tcPr>
            <w:shd w:fill="auto" w:val="clear"/>
            <w:tcMar>
              <w:top w:w="100.0" w:type="dxa"/>
              <w:left w:w="100.0" w:type="dxa"/>
              <w:bottom w:w="100.0" w:type="dxa"/>
              <w:right w:w="100.0" w:type="dxa"/>
            </w:tcMar>
            <w:vAlign w:val="top"/>
          </w:tcPr>
          <w:p w:rsidR="00000000" w:rsidDel="00000000" w:rsidP="00000000" w:rsidRDefault="00000000" w:rsidRPr="00000000" w14:paraId="0000018B">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-3.651</w:t>
            </w:r>
          </w:p>
        </w:tc>
        <w:tc>
          <w:tcPr>
            <w:shd w:fill="auto" w:val="clear"/>
            <w:tcMar>
              <w:top w:w="100.0" w:type="dxa"/>
              <w:left w:w="100.0" w:type="dxa"/>
              <w:bottom w:w="100.0" w:type="dxa"/>
              <w:right w:w="100.0" w:type="dxa"/>
            </w:tcMar>
            <w:vAlign w:val="top"/>
          </w:tcPr>
          <w:p w:rsidR="00000000" w:rsidDel="00000000" w:rsidP="00000000" w:rsidRDefault="00000000" w:rsidRPr="00000000" w14:paraId="0000018C">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-7.807</w:t>
            </w:r>
          </w:p>
        </w:tc>
        <w:tc>
          <w:tcPr>
            <w:shd w:fill="auto" w:val="clear"/>
            <w:tcMar>
              <w:top w:w="100.0" w:type="dxa"/>
              <w:left w:w="100.0" w:type="dxa"/>
              <w:bottom w:w="100.0" w:type="dxa"/>
              <w:right w:w="100.0" w:type="dxa"/>
            </w:tcMar>
            <w:vAlign w:val="top"/>
          </w:tcPr>
          <w:p w:rsidR="00000000" w:rsidDel="00000000" w:rsidP="00000000" w:rsidRDefault="00000000" w:rsidRPr="00000000" w14:paraId="0000018D">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0.242</w:t>
            </w:r>
          </w:p>
        </w:tc>
      </w:tr>
      <w:tr>
        <w:trPr>
          <w:cantSplit w:val="0"/>
          <w:trHeight w:val="515" w:hRule="atLeast"/>
          <w:tblHeader w:val="0"/>
        </w:trPr>
        <w:tc>
          <w:tcPr>
            <w:vMerge w:val="continue"/>
            <w:tcBorders>
              <w:bottom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8E">
            <w:pPr>
              <w:spacing w:after="240" w:before="240" w:lineRule="auto"/>
              <w:rPr>
                <w:rFonts w:ascii="Times New Roman" w:cs="Times New Roman" w:eastAsia="Times New Roman" w:hAnsi="Times New Roman"/>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F">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w:t>
            </w:r>
          </w:p>
        </w:tc>
        <w:tc>
          <w:tcPr>
            <w:shd w:fill="auto" w:val="clear"/>
            <w:tcMar>
              <w:top w:w="100.0" w:type="dxa"/>
              <w:left w:w="100.0" w:type="dxa"/>
              <w:bottom w:w="100.0" w:type="dxa"/>
              <w:right w:w="100.0" w:type="dxa"/>
            </w:tcMar>
            <w:vAlign w:val="top"/>
          </w:tcPr>
          <w:p w:rsidR="00000000" w:rsidDel="00000000" w:rsidP="00000000" w:rsidRDefault="00000000" w:rsidRPr="00000000" w14:paraId="00000190">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0.290</w:t>
            </w:r>
          </w:p>
        </w:tc>
        <w:tc>
          <w:tcPr>
            <w:shd w:fill="auto" w:val="clear"/>
            <w:tcMar>
              <w:top w:w="100.0" w:type="dxa"/>
              <w:left w:w="100.0" w:type="dxa"/>
              <w:bottom w:w="100.0" w:type="dxa"/>
              <w:right w:w="100.0" w:type="dxa"/>
            </w:tcMar>
            <w:vAlign w:val="top"/>
          </w:tcPr>
          <w:p w:rsidR="00000000" w:rsidDel="00000000" w:rsidP="00000000" w:rsidRDefault="00000000" w:rsidRPr="00000000" w14:paraId="00000191">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2.566</w:t>
            </w:r>
          </w:p>
        </w:tc>
        <w:tc>
          <w:tcPr>
            <w:shd w:fill="auto" w:val="clear"/>
            <w:tcMar>
              <w:top w:w="100.0" w:type="dxa"/>
              <w:left w:w="100.0" w:type="dxa"/>
              <w:bottom w:w="100.0" w:type="dxa"/>
              <w:right w:w="100.0" w:type="dxa"/>
            </w:tcMar>
            <w:vAlign w:val="top"/>
          </w:tcPr>
          <w:p w:rsidR="00000000" w:rsidDel="00000000" w:rsidP="00000000" w:rsidRDefault="00000000" w:rsidRPr="00000000" w14:paraId="00000192">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2.535</w:t>
            </w:r>
          </w:p>
        </w:tc>
        <w:tc>
          <w:tcPr>
            <w:shd w:fill="auto" w:val="clear"/>
            <w:tcMar>
              <w:top w:w="100.0" w:type="dxa"/>
              <w:left w:w="100.0" w:type="dxa"/>
              <w:bottom w:w="100.0" w:type="dxa"/>
              <w:right w:w="100.0" w:type="dxa"/>
            </w:tcMar>
            <w:vAlign w:val="top"/>
          </w:tcPr>
          <w:p w:rsidR="00000000" w:rsidDel="00000000" w:rsidP="00000000" w:rsidRDefault="00000000" w:rsidRPr="00000000" w14:paraId="00000193">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0.865</w:t>
            </w:r>
          </w:p>
        </w:tc>
      </w:tr>
      <w:tr>
        <w:trPr>
          <w:cantSplit w:val="0"/>
          <w:trHeight w:val="515" w:hRule="atLeast"/>
          <w:tblHeader w:val="0"/>
        </w:trPr>
        <w:tc>
          <w:tcPr>
            <w:vMerge w:val="continue"/>
            <w:tcBorders>
              <w:bottom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94">
            <w:pPr>
              <w:spacing w:after="240" w:before="240" w:lineRule="auto"/>
              <w:rPr>
                <w:rFonts w:ascii="Times New Roman" w:cs="Times New Roman" w:eastAsia="Times New Roman" w:hAnsi="Times New Roman"/>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5">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w:t>
            </w:r>
          </w:p>
        </w:tc>
        <w:tc>
          <w:tcPr>
            <w:shd w:fill="auto" w:val="clear"/>
            <w:tcMar>
              <w:top w:w="100.0" w:type="dxa"/>
              <w:left w:w="100.0" w:type="dxa"/>
              <w:bottom w:w="100.0" w:type="dxa"/>
              <w:right w:w="100.0" w:type="dxa"/>
            </w:tcMar>
            <w:vAlign w:val="top"/>
          </w:tcPr>
          <w:p w:rsidR="00000000" w:rsidDel="00000000" w:rsidP="00000000" w:rsidRDefault="00000000" w:rsidRPr="00000000" w14:paraId="00000196">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-1.191</w:t>
            </w:r>
          </w:p>
        </w:tc>
        <w:tc>
          <w:tcPr>
            <w:shd w:fill="auto" w:val="clear"/>
            <w:tcMar>
              <w:top w:w="100.0" w:type="dxa"/>
              <w:left w:w="100.0" w:type="dxa"/>
              <w:bottom w:w="100.0" w:type="dxa"/>
              <w:right w:w="100.0" w:type="dxa"/>
            </w:tcMar>
            <w:vAlign w:val="top"/>
          </w:tcPr>
          <w:p w:rsidR="00000000" w:rsidDel="00000000" w:rsidP="00000000" w:rsidRDefault="00000000" w:rsidRPr="00000000" w14:paraId="00000197">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-1.423</w:t>
            </w:r>
          </w:p>
        </w:tc>
        <w:tc>
          <w:tcPr>
            <w:shd w:fill="auto" w:val="clear"/>
            <w:tcMar>
              <w:top w:w="100.0" w:type="dxa"/>
              <w:left w:w="100.0" w:type="dxa"/>
              <w:bottom w:w="100.0" w:type="dxa"/>
              <w:right w:w="100.0" w:type="dxa"/>
            </w:tcMar>
            <w:vAlign w:val="top"/>
          </w:tcPr>
          <w:p w:rsidR="00000000" w:rsidDel="00000000" w:rsidP="00000000" w:rsidRDefault="00000000" w:rsidRPr="00000000" w14:paraId="00000198">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-3.080</w:t>
            </w:r>
          </w:p>
        </w:tc>
        <w:tc>
          <w:tcPr>
            <w:shd w:fill="auto" w:val="clear"/>
            <w:tcMar>
              <w:top w:w="100.0" w:type="dxa"/>
              <w:left w:w="100.0" w:type="dxa"/>
              <w:bottom w:w="100.0" w:type="dxa"/>
              <w:right w:w="100.0" w:type="dxa"/>
            </w:tcMar>
            <w:vAlign w:val="top"/>
          </w:tcPr>
          <w:p w:rsidR="00000000" w:rsidDel="00000000" w:rsidP="00000000" w:rsidRDefault="00000000" w:rsidRPr="00000000" w14:paraId="00000199">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0.280</w:t>
            </w:r>
          </w:p>
        </w:tc>
      </w:tr>
      <w:tr>
        <w:trPr>
          <w:cantSplit w:val="0"/>
          <w:trHeight w:val="515" w:hRule="atLeast"/>
          <w:tblHeader w:val="0"/>
        </w:trPr>
        <w:tc>
          <w:tcPr>
            <w:vMerge w:val="continue"/>
            <w:tcBorders>
              <w:bottom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9A">
            <w:pPr>
              <w:spacing w:after="240" w:before="240" w:lineRule="auto"/>
              <w:rPr>
                <w:rFonts w:ascii="Times New Roman" w:cs="Times New Roman" w:eastAsia="Times New Roman" w:hAnsi="Times New Roman"/>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B">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w:t>
            </w:r>
          </w:p>
        </w:tc>
        <w:tc>
          <w:tcPr>
            <w:shd w:fill="auto" w:val="clear"/>
            <w:tcMar>
              <w:top w:w="100.0" w:type="dxa"/>
              <w:left w:w="100.0" w:type="dxa"/>
              <w:bottom w:w="100.0" w:type="dxa"/>
              <w:right w:w="100.0" w:type="dxa"/>
            </w:tcMar>
            <w:vAlign w:val="top"/>
          </w:tcPr>
          <w:p w:rsidR="00000000" w:rsidDel="00000000" w:rsidP="00000000" w:rsidRDefault="00000000" w:rsidRPr="00000000" w14:paraId="0000019C">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0.234</w:t>
            </w:r>
          </w:p>
        </w:tc>
        <w:tc>
          <w:tcPr>
            <w:shd w:fill="auto" w:val="clear"/>
            <w:tcMar>
              <w:top w:w="100.0" w:type="dxa"/>
              <w:left w:w="100.0" w:type="dxa"/>
              <w:bottom w:w="100.0" w:type="dxa"/>
              <w:right w:w="100.0" w:type="dxa"/>
            </w:tcMar>
            <w:vAlign w:val="top"/>
          </w:tcPr>
          <w:p w:rsidR="00000000" w:rsidDel="00000000" w:rsidP="00000000" w:rsidRDefault="00000000" w:rsidRPr="00000000" w14:paraId="0000019D">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0.155</w:t>
            </w:r>
          </w:p>
        </w:tc>
        <w:tc>
          <w:tcPr>
            <w:shd w:fill="auto" w:val="clear"/>
            <w:tcMar>
              <w:top w:w="100.0" w:type="dxa"/>
              <w:left w:w="100.0" w:type="dxa"/>
              <w:bottom w:w="100.0" w:type="dxa"/>
              <w:right w:w="100.0" w:type="dxa"/>
            </w:tcMar>
            <w:vAlign w:val="top"/>
          </w:tcPr>
          <w:p w:rsidR="00000000" w:rsidDel="00000000" w:rsidP="00000000" w:rsidRDefault="00000000" w:rsidRPr="00000000" w14:paraId="0000019E">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0.002</w:t>
            </w:r>
          </w:p>
        </w:tc>
        <w:tc>
          <w:tcPr>
            <w:shd w:fill="auto" w:val="clear"/>
            <w:tcMar>
              <w:top w:w="100.0" w:type="dxa"/>
              <w:left w:w="100.0" w:type="dxa"/>
              <w:bottom w:w="100.0" w:type="dxa"/>
              <w:right w:w="100.0" w:type="dxa"/>
            </w:tcMar>
            <w:vAlign w:val="top"/>
          </w:tcPr>
          <w:p w:rsidR="00000000" w:rsidDel="00000000" w:rsidP="00000000" w:rsidRDefault="00000000" w:rsidRPr="00000000" w14:paraId="0000019F">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0.780</w:t>
            </w:r>
          </w:p>
        </w:tc>
      </w:tr>
      <w:tr>
        <w:trPr>
          <w:cantSplit w:val="0"/>
          <w:trHeight w:val="515" w:hRule="atLeast"/>
          <w:tblHeader w:val="0"/>
        </w:trPr>
        <w:tc>
          <w:tcPr>
            <w:vMerge w:val="restart"/>
            <w:tcBorders>
              <w:bottom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A0">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Prodiamesa olivacea</w:t>
            </w:r>
          </w:p>
        </w:tc>
        <w:tc>
          <w:tcPr>
            <w:shd w:fill="auto" w:val="clear"/>
            <w:tcMar>
              <w:top w:w="100.0" w:type="dxa"/>
              <w:left w:w="100.0" w:type="dxa"/>
              <w:bottom w:w="100.0" w:type="dxa"/>
              <w:right w:w="100.0" w:type="dxa"/>
            </w:tcMar>
            <w:vAlign w:val="top"/>
          </w:tcPr>
          <w:p w:rsidR="00000000" w:rsidDel="00000000" w:rsidP="00000000" w:rsidRDefault="00000000" w:rsidRPr="00000000" w14:paraId="000001A1">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1A2">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0.991</w:t>
            </w:r>
          </w:p>
        </w:tc>
        <w:tc>
          <w:tcPr>
            <w:shd w:fill="auto" w:val="clear"/>
            <w:tcMar>
              <w:top w:w="100.0" w:type="dxa"/>
              <w:left w:w="100.0" w:type="dxa"/>
              <w:bottom w:w="100.0" w:type="dxa"/>
              <w:right w:w="100.0" w:type="dxa"/>
            </w:tcMar>
            <w:vAlign w:val="top"/>
          </w:tcPr>
          <w:p w:rsidR="00000000" w:rsidDel="00000000" w:rsidP="00000000" w:rsidRDefault="00000000" w:rsidRPr="00000000" w14:paraId="000001A3">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-17.826</w:t>
            </w:r>
          </w:p>
        </w:tc>
        <w:tc>
          <w:tcPr>
            <w:shd w:fill="auto" w:val="clear"/>
            <w:tcMar>
              <w:top w:w="100.0" w:type="dxa"/>
              <w:left w:w="100.0" w:type="dxa"/>
              <w:bottom w:w="100.0" w:type="dxa"/>
              <w:right w:w="100.0" w:type="dxa"/>
            </w:tcMar>
            <w:vAlign w:val="top"/>
          </w:tcPr>
          <w:p w:rsidR="00000000" w:rsidDel="00000000" w:rsidP="00000000" w:rsidRDefault="00000000" w:rsidRPr="00000000" w14:paraId="000001A4">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8.655</w:t>
            </w:r>
          </w:p>
        </w:tc>
        <w:tc>
          <w:tcPr>
            <w:shd w:fill="auto" w:val="clear"/>
            <w:tcMar>
              <w:top w:w="100.0" w:type="dxa"/>
              <w:left w:w="100.0" w:type="dxa"/>
              <w:bottom w:w="100.0" w:type="dxa"/>
              <w:right w:w="100.0" w:type="dxa"/>
            </w:tcMar>
            <w:vAlign w:val="top"/>
          </w:tcPr>
          <w:p w:rsidR="00000000" w:rsidDel="00000000" w:rsidP="00000000" w:rsidRDefault="00000000" w:rsidRPr="00000000" w14:paraId="000001A5">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0.628</w:t>
            </w:r>
          </w:p>
        </w:tc>
      </w:tr>
      <w:tr>
        <w:trPr>
          <w:cantSplit w:val="0"/>
          <w:trHeight w:val="485" w:hRule="atLeast"/>
          <w:tblHeader w:val="0"/>
        </w:trPr>
        <w:tc>
          <w:tcPr>
            <w:vMerge w:val="continue"/>
            <w:tcBorders>
              <w:bottom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A6">
            <w:pPr>
              <w:spacing w:after="240" w:before="240" w:lineRule="auto"/>
              <w:rPr>
                <w:rFonts w:ascii="Times New Roman" w:cs="Times New Roman" w:eastAsia="Times New Roman" w:hAnsi="Times New Roman"/>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7">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w:t>
            </w:r>
          </w:p>
        </w:tc>
        <w:tc>
          <w:tcPr>
            <w:shd w:fill="auto" w:val="clear"/>
            <w:tcMar>
              <w:top w:w="100.0" w:type="dxa"/>
              <w:left w:w="100.0" w:type="dxa"/>
              <w:bottom w:w="100.0" w:type="dxa"/>
              <w:right w:w="100.0" w:type="dxa"/>
            </w:tcMar>
            <w:vAlign w:val="top"/>
          </w:tcPr>
          <w:p w:rsidR="00000000" w:rsidDel="00000000" w:rsidP="00000000" w:rsidRDefault="00000000" w:rsidRPr="00000000" w14:paraId="000001A8">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0.126</w:t>
            </w:r>
          </w:p>
        </w:tc>
        <w:tc>
          <w:tcPr>
            <w:shd w:fill="auto" w:val="clear"/>
            <w:tcMar>
              <w:top w:w="100.0" w:type="dxa"/>
              <w:left w:w="100.0" w:type="dxa"/>
              <w:bottom w:w="100.0" w:type="dxa"/>
              <w:right w:w="100.0" w:type="dxa"/>
            </w:tcMar>
            <w:vAlign w:val="top"/>
          </w:tcPr>
          <w:p w:rsidR="00000000" w:rsidDel="00000000" w:rsidP="00000000" w:rsidRDefault="00000000" w:rsidRPr="00000000" w14:paraId="000001A9">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2.467</w:t>
            </w:r>
          </w:p>
        </w:tc>
        <w:tc>
          <w:tcPr>
            <w:shd w:fill="auto" w:val="clear"/>
            <w:tcMar>
              <w:top w:w="100.0" w:type="dxa"/>
              <w:left w:w="100.0" w:type="dxa"/>
              <w:bottom w:w="100.0" w:type="dxa"/>
              <w:right w:w="100.0" w:type="dxa"/>
            </w:tcMar>
            <w:vAlign w:val="top"/>
          </w:tcPr>
          <w:p w:rsidR="00000000" w:rsidDel="00000000" w:rsidP="00000000" w:rsidRDefault="00000000" w:rsidRPr="00000000" w14:paraId="000001AA">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2.414</w:t>
            </w:r>
          </w:p>
        </w:tc>
        <w:tc>
          <w:tcPr>
            <w:shd w:fill="auto" w:val="clear"/>
            <w:tcMar>
              <w:top w:w="100.0" w:type="dxa"/>
              <w:left w:w="100.0" w:type="dxa"/>
              <w:bottom w:w="100.0" w:type="dxa"/>
              <w:right w:w="100.0" w:type="dxa"/>
            </w:tcMar>
            <w:vAlign w:val="top"/>
          </w:tcPr>
          <w:p w:rsidR="00000000" w:rsidDel="00000000" w:rsidP="00000000" w:rsidRDefault="00000000" w:rsidRPr="00000000" w14:paraId="000001AB">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0.209</w:t>
            </w:r>
          </w:p>
        </w:tc>
      </w:tr>
      <w:tr>
        <w:trPr>
          <w:cantSplit w:val="0"/>
          <w:trHeight w:val="485" w:hRule="atLeast"/>
          <w:tblHeader w:val="0"/>
        </w:trPr>
        <w:tc>
          <w:tcPr>
            <w:vMerge w:val="continue"/>
            <w:tcBorders>
              <w:bottom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AC">
            <w:pPr>
              <w:spacing w:after="240" w:before="240" w:lineRule="auto"/>
              <w:rPr>
                <w:rFonts w:ascii="Times New Roman" w:cs="Times New Roman" w:eastAsia="Times New Roman" w:hAnsi="Times New Roman"/>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D">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w:t>
            </w:r>
          </w:p>
        </w:tc>
        <w:tc>
          <w:tcPr>
            <w:shd w:fill="auto" w:val="clear"/>
            <w:tcMar>
              <w:top w:w="100.0" w:type="dxa"/>
              <w:left w:w="100.0" w:type="dxa"/>
              <w:bottom w:w="100.0" w:type="dxa"/>
              <w:right w:w="100.0" w:type="dxa"/>
            </w:tcMar>
            <w:vAlign w:val="top"/>
          </w:tcPr>
          <w:p w:rsidR="00000000" w:rsidDel="00000000" w:rsidP="00000000" w:rsidRDefault="00000000" w:rsidRPr="00000000" w14:paraId="000001AE">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7.863</w:t>
            </w:r>
          </w:p>
        </w:tc>
        <w:tc>
          <w:tcPr>
            <w:shd w:fill="auto" w:val="clear"/>
            <w:tcMar>
              <w:top w:w="100.0" w:type="dxa"/>
              <w:left w:w="100.0" w:type="dxa"/>
              <w:bottom w:w="100.0" w:type="dxa"/>
              <w:right w:w="100.0" w:type="dxa"/>
            </w:tcMar>
            <w:vAlign w:val="top"/>
          </w:tcPr>
          <w:p w:rsidR="00000000" w:rsidDel="00000000" w:rsidP="00000000" w:rsidRDefault="00000000" w:rsidRPr="00000000" w14:paraId="000001AF">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-7.227</w:t>
            </w:r>
          </w:p>
        </w:tc>
        <w:tc>
          <w:tcPr>
            <w:shd w:fill="auto" w:val="clear"/>
            <w:tcMar>
              <w:top w:w="100.0" w:type="dxa"/>
              <w:left w:w="100.0" w:type="dxa"/>
              <w:bottom w:w="100.0" w:type="dxa"/>
              <w:right w:w="100.0" w:type="dxa"/>
            </w:tcMar>
            <w:vAlign w:val="top"/>
          </w:tcPr>
          <w:p w:rsidR="00000000" w:rsidDel="00000000" w:rsidP="00000000" w:rsidRDefault="00000000" w:rsidRPr="00000000" w14:paraId="000001B0">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3.585</w:t>
            </w:r>
          </w:p>
        </w:tc>
        <w:tc>
          <w:tcPr>
            <w:shd w:fill="auto" w:val="clear"/>
            <w:tcMar>
              <w:top w:w="100.0" w:type="dxa"/>
              <w:left w:w="100.0" w:type="dxa"/>
              <w:bottom w:w="100.0" w:type="dxa"/>
              <w:right w:w="100.0" w:type="dxa"/>
            </w:tcMar>
            <w:vAlign w:val="top"/>
          </w:tcPr>
          <w:p w:rsidR="00000000" w:rsidDel="00000000" w:rsidP="00000000" w:rsidRDefault="00000000" w:rsidRPr="00000000" w14:paraId="000001B1">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3.007</w:t>
            </w:r>
          </w:p>
        </w:tc>
      </w:tr>
      <w:tr>
        <w:trPr>
          <w:cantSplit w:val="0"/>
          <w:trHeight w:val="485" w:hRule="atLeast"/>
          <w:tblHeader w:val="0"/>
        </w:trPr>
        <w:tc>
          <w:tcPr>
            <w:vMerge w:val="continue"/>
            <w:tcBorders>
              <w:bottom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B2">
            <w:pPr>
              <w:spacing w:after="240" w:before="240" w:lineRule="auto"/>
              <w:rPr>
                <w:rFonts w:ascii="Times New Roman" w:cs="Times New Roman" w:eastAsia="Times New Roman" w:hAnsi="Times New Roman"/>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3">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w:t>
            </w:r>
          </w:p>
        </w:tc>
        <w:tc>
          <w:tcPr>
            <w:shd w:fill="auto" w:val="clear"/>
            <w:tcMar>
              <w:top w:w="100.0" w:type="dxa"/>
              <w:left w:w="100.0" w:type="dxa"/>
              <w:bottom w:w="100.0" w:type="dxa"/>
              <w:right w:w="100.0" w:type="dxa"/>
            </w:tcMar>
            <w:vAlign w:val="top"/>
          </w:tcPr>
          <w:p w:rsidR="00000000" w:rsidDel="00000000" w:rsidP="00000000" w:rsidRDefault="00000000" w:rsidRPr="00000000" w14:paraId="000001B4">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&lt;0.001</w:t>
            </w:r>
          </w:p>
        </w:tc>
        <w:tc>
          <w:tcPr>
            <w:shd w:fill="auto" w:val="clear"/>
            <w:tcMar>
              <w:top w:w="100.0" w:type="dxa"/>
              <w:left w:w="100.0" w:type="dxa"/>
              <w:bottom w:w="100.0" w:type="dxa"/>
              <w:right w:w="100.0" w:type="dxa"/>
            </w:tcMar>
            <w:vAlign w:val="top"/>
          </w:tcPr>
          <w:p w:rsidR="00000000" w:rsidDel="00000000" w:rsidP="00000000" w:rsidRDefault="00000000" w:rsidRPr="00000000" w14:paraId="000001B5">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&lt;0.001</w:t>
            </w:r>
          </w:p>
        </w:tc>
        <w:tc>
          <w:tcPr>
            <w:shd w:fill="auto" w:val="clear"/>
            <w:tcMar>
              <w:top w:w="100.0" w:type="dxa"/>
              <w:left w:w="100.0" w:type="dxa"/>
              <w:bottom w:w="100.0" w:type="dxa"/>
              <w:right w:w="100.0" w:type="dxa"/>
            </w:tcMar>
            <w:vAlign w:val="top"/>
          </w:tcPr>
          <w:p w:rsidR="00000000" w:rsidDel="00000000" w:rsidP="00000000" w:rsidRDefault="00000000" w:rsidRPr="00000000" w14:paraId="000001B6">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&lt;0.001</w:t>
            </w:r>
          </w:p>
        </w:tc>
        <w:tc>
          <w:tcPr>
            <w:shd w:fill="auto" w:val="clear"/>
            <w:tcMar>
              <w:top w:w="100.0" w:type="dxa"/>
              <w:left w:w="100.0" w:type="dxa"/>
              <w:bottom w:w="100.0" w:type="dxa"/>
              <w:right w:w="100.0" w:type="dxa"/>
            </w:tcMar>
            <w:vAlign w:val="top"/>
          </w:tcPr>
          <w:p w:rsidR="00000000" w:rsidDel="00000000" w:rsidP="00000000" w:rsidRDefault="00000000" w:rsidRPr="00000000" w14:paraId="000001B7">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0.003</w:t>
            </w:r>
          </w:p>
        </w:tc>
      </w:tr>
    </w:tbl>
    <w:p w:rsidR="00000000" w:rsidDel="00000000" w:rsidP="00000000" w:rsidRDefault="00000000" w:rsidRPr="00000000" w14:paraId="000001B8">
      <w:pPr>
        <w:spacing w:after="240" w:before="240"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B9">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Table S</w:t>
      </w:r>
      <w:r w:rsidDel="00000000" w:rsidR="00000000" w:rsidRPr="00000000">
        <w:rPr>
          <w:rFonts w:ascii="Times New Roman" w:cs="Times New Roman" w:eastAsia="Times New Roman" w:hAnsi="Times New Roman"/>
          <w:b w:val="1"/>
          <w:sz w:val="24"/>
          <w:szCs w:val="24"/>
          <w:rtl w:val="0"/>
        </w:rPr>
        <w:t xml:space="preserve">2. Response of intraspecific head width to sampling year.</w:t>
      </w:r>
    </w:p>
    <w:p w:rsidR="00000000" w:rsidDel="00000000" w:rsidP="00000000" w:rsidRDefault="00000000" w:rsidRPr="00000000" w14:paraId="000001BA">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Table S</w:t>
      </w:r>
      <w:r w:rsidDel="00000000" w:rsidR="00000000" w:rsidRPr="00000000">
        <w:rPr>
          <w:rFonts w:ascii="Times New Roman" w:cs="Times New Roman" w:eastAsia="Times New Roman" w:hAnsi="Times New Roman"/>
          <w:b w:val="1"/>
          <w:sz w:val="24"/>
          <w:szCs w:val="24"/>
          <w:rtl w:val="0"/>
        </w:rPr>
        <w:t xml:space="preserve">3. Response of intraspecific body width, head width, and antennae length to sampling year.</w:t>
      </w:r>
    </w:p>
    <w:p w:rsidR="00000000" w:rsidDel="00000000" w:rsidP="00000000" w:rsidRDefault="00000000" w:rsidRPr="00000000" w14:paraId="000001BB">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Table S</w:t>
      </w:r>
      <w:r w:rsidDel="00000000" w:rsidR="00000000" w:rsidRPr="00000000">
        <w:rPr>
          <w:rFonts w:ascii="Times New Roman" w:cs="Times New Roman" w:eastAsia="Times New Roman" w:hAnsi="Times New Roman"/>
          <w:b w:val="1"/>
          <w:sz w:val="24"/>
          <w:szCs w:val="24"/>
          <w:rtl w:val="0"/>
        </w:rPr>
        <w:t xml:space="preserve">4. Response of intraspecific body length to mean temperature in the 12 months prior to sampling.</w:t>
      </w:r>
    </w:p>
    <w:p w:rsidR="00000000" w:rsidDel="00000000" w:rsidP="00000000" w:rsidRDefault="00000000" w:rsidRPr="00000000" w14:paraId="000001BC">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Table S</w:t>
      </w:r>
      <w:r w:rsidDel="00000000" w:rsidR="00000000" w:rsidRPr="00000000">
        <w:rPr>
          <w:rFonts w:ascii="Times New Roman" w:cs="Times New Roman" w:eastAsia="Times New Roman" w:hAnsi="Times New Roman"/>
          <w:b w:val="1"/>
          <w:sz w:val="24"/>
          <w:szCs w:val="24"/>
          <w:rtl w:val="0"/>
        </w:rPr>
        <w:t xml:space="preserve">5. Response of intraspecific head width to mean temperature in the 12 months prior to sampling.</w:t>
      </w:r>
    </w:p>
    <w:p w:rsidR="00000000" w:rsidDel="00000000" w:rsidP="00000000" w:rsidRDefault="00000000" w:rsidRPr="00000000" w14:paraId="000001BD">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Table S</w:t>
      </w:r>
      <w:r w:rsidDel="00000000" w:rsidR="00000000" w:rsidRPr="00000000">
        <w:rPr>
          <w:rFonts w:ascii="Times New Roman" w:cs="Times New Roman" w:eastAsia="Times New Roman" w:hAnsi="Times New Roman"/>
          <w:b w:val="1"/>
          <w:sz w:val="24"/>
          <w:szCs w:val="24"/>
          <w:rtl w:val="0"/>
        </w:rPr>
        <w:t xml:space="preserve">6. Response of intraspecific body width, head width, and antennae length to mean temperature in the 12 months prior to sampling.</w:t>
      </w:r>
    </w:p>
    <w:p w:rsidR="00000000" w:rsidDel="00000000" w:rsidP="00000000" w:rsidRDefault="00000000" w:rsidRPr="00000000" w14:paraId="000001BE">
      <w:pPr>
        <w:spacing w:after="240" w:before="240" w:lineRule="auto"/>
        <w:ind w:left="0" w:firstLine="0"/>
        <w:rPr>
          <w:rFonts w:ascii="Times New Roman" w:cs="Times New Roman" w:eastAsia="Times New Roman" w:hAnsi="Times New Roman"/>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BF">
      <w:pPr>
        <w:spacing w:after="240" w:before="24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Supplemental </w:t>
      </w:r>
      <w:r w:rsidDel="00000000" w:rsidR="00000000" w:rsidRPr="00000000">
        <w:rPr>
          <w:rFonts w:ascii="Times New Roman" w:cs="Times New Roman" w:eastAsia="Times New Roman" w:hAnsi="Times New Roman"/>
          <w:b w:val="1"/>
          <w:sz w:val="24"/>
          <w:szCs w:val="24"/>
          <w:rtl w:val="0"/>
        </w:rPr>
        <w:t xml:space="preserve">Figures</w:t>
      </w:r>
      <w:r w:rsidDel="00000000" w:rsidR="00000000" w:rsidRPr="00000000">
        <w:rPr>
          <w:rtl w:val="0"/>
        </w:rPr>
      </w:r>
    </w:p>
    <w:p w:rsidR="00000000" w:rsidDel="00000000" w:rsidP="00000000" w:rsidRDefault="00000000" w:rsidRPr="00000000" w14:paraId="000001C0">
      <w:pPr>
        <w:spacing w:after="240" w:before="24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4691715" cy="5872163"/>
            <wp:effectExtent b="0" l="0" r="0" t="0"/>
            <wp:docPr id="7" name="image2.png"/>
            <a:graphic>
              <a:graphicData uri="http://schemas.openxmlformats.org/drawingml/2006/picture">
                <pic:pic>
                  <pic:nvPicPr>
                    <pic:cNvPr id="0" name="image2.png"/>
                    <pic:cNvPicPr preferRelativeResize="0"/>
                  </pic:nvPicPr>
                  <pic:blipFill>
                    <a:blip r:embed="rId13"/>
                    <a:srcRect b="0" l="0" r="0" t="0"/>
                    <a:stretch>
                      <a:fillRect/>
                    </a:stretch>
                  </pic:blipFill>
                  <pic:spPr>
                    <a:xfrm>
                      <a:off x="0" y="0"/>
                      <a:ext cx="4691715" cy="5872163"/>
                    </a:xfrm>
                    <a:prstGeom prst="rect"/>
                    <a:ln/>
                  </pic:spPr>
                </pic:pic>
              </a:graphicData>
            </a:graphic>
          </wp:inline>
        </w:drawing>
      </w:r>
      <w:r w:rsidDel="00000000" w:rsidR="00000000" w:rsidRPr="00000000">
        <w:rPr>
          <w:rtl w:val="0"/>
        </w:rPr>
      </w:r>
    </w:p>
    <w:p w:rsidR="00000000" w:rsidDel="00000000" w:rsidP="00000000" w:rsidRDefault="00000000" w:rsidRPr="00000000" w14:paraId="000001C1">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S1.</w:t>
      </w:r>
      <w:r w:rsidDel="00000000" w:rsidR="00000000" w:rsidRPr="00000000">
        <w:rPr>
          <w:rFonts w:ascii="Times New Roman" w:cs="Times New Roman" w:eastAsia="Times New Roman" w:hAnsi="Times New Roman"/>
          <w:sz w:val="24"/>
          <w:szCs w:val="24"/>
          <w:rtl w:val="0"/>
        </w:rPr>
        <w:t xml:space="preserve"> Changes in intraspecific head width over time and in the four study sites for nine freshwater aquatic macroinvertebrate species: </w:t>
      </w:r>
      <w:r w:rsidDel="00000000" w:rsidR="00000000" w:rsidRPr="00000000">
        <w:rPr>
          <w:rFonts w:ascii="Times New Roman" w:cs="Times New Roman" w:eastAsia="Times New Roman" w:hAnsi="Times New Roman"/>
          <w:i w:val="1"/>
          <w:sz w:val="24"/>
          <w:szCs w:val="24"/>
          <w:rtl w:val="0"/>
        </w:rPr>
        <w:t xml:space="preserve">Aphelocheirus aestivalis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a), </w:t>
      </w:r>
      <w:r w:rsidDel="00000000" w:rsidR="00000000" w:rsidRPr="00000000">
        <w:rPr>
          <w:rFonts w:ascii="Times New Roman" w:cs="Times New Roman" w:eastAsia="Times New Roman" w:hAnsi="Times New Roman"/>
          <w:i w:val="1"/>
          <w:sz w:val="24"/>
          <w:szCs w:val="24"/>
          <w:rtl w:val="0"/>
        </w:rPr>
        <w:t xml:space="preserve">Baetis rhodani </w:t>
      </w:r>
      <w:r w:rsidDel="00000000" w:rsidR="00000000" w:rsidRPr="00000000">
        <w:rPr>
          <w:rFonts w:ascii="Times New Roman" w:cs="Times New Roman" w:eastAsia="Times New Roman" w:hAnsi="Times New Roman"/>
          <w:sz w:val="24"/>
          <w:szCs w:val="24"/>
          <w:rtl w:val="0"/>
        </w:rPr>
        <w:t xml:space="preserve">(b),</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Eiseniella tetraeda</w:t>
      </w:r>
      <w:r w:rsidDel="00000000" w:rsidR="00000000" w:rsidRPr="00000000">
        <w:rPr>
          <w:rFonts w:ascii="Times New Roman" w:cs="Times New Roman" w:eastAsia="Times New Roman" w:hAnsi="Times New Roman"/>
          <w:sz w:val="24"/>
          <w:szCs w:val="24"/>
          <w:rtl w:val="0"/>
        </w:rPr>
        <w:t xml:space="preserve"> (c), </w:t>
      </w:r>
      <w:r w:rsidDel="00000000" w:rsidR="00000000" w:rsidRPr="00000000">
        <w:rPr>
          <w:rFonts w:ascii="Times New Roman" w:cs="Times New Roman" w:eastAsia="Times New Roman" w:hAnsi="Times New Roman"/>
          <w:i w:val="1"/>
          <w:sz w:val="24"/>
          <w:szCs w:val="24"/>
          <w:rtl w:val="0"/>
        </w:rPr>
        <w:t xml:space="preserve">Ephemera danica</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d), </w:t>
      </w:r>
      <w:r w:rsidDel="00000000" w:rsidR="00000000" w:rsidRPr="00000000">
        <w:rPr>
          <w:rFonts w:ascii="Times New Roman" w:cs="Times New Roman" w:eastAsia="Times New Roman" w:hAnsi="Times New Roman"/>
          <w:i w:val="1"/>
          <w:sz w:val="24"/>
          <w:szCs w:val="24"/>
          <w:rtl w:val="0"/>
        </w:rPr>
        <w:t xml:space="preserve">Hydropsyche siltalai</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e), </w:t>
      </w:r>
      <w:r w:rsidDel="00000000" w:rsidR="00000000" w:rsidRPr="00000000">
        <w:rPr>
          <w:rFonts w:ascii="Times New Roman" w:cs="Times New Roman" w:eastAsia="Times New Roman" w:hAnsi="Times New Roman"/>
          <w:i w:val="1"/>
          <w:sz w:val="24"/>
          <w:szCs w:val="24"/>
          <w:rtl w:val="0"/>
        </w:rPr>
        <w:t xml:space="preserve">Orectochilus villosus </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f), and </w:t>
      </w:r>
      <w:r w:rsidDel="00000000" w:rsidR="00000000" w:rsidRPr="00000000">
        <w:rPr>
          <w:rFonts w:ascii="Times New Roman" w:cs="Times New Roman" w:eastAsia="Times New Roman" w:hAnsi="Times New Roman"/>
          <w:i w:val="1"/>
          <w:sz w:val="24"/>
          <w:szCs w:val="24"/>
          <w:rtl w:val="0"/>
        </w:rPr>
        <w:t xml:space="preserve">Prodiamesa olivacea</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g).</w:t>
      </w:r>
    </w:p>
    <w:p w:rsidR="00000000" w:rsidDel="00000000" w:rsidP="00000000" w:rsidRDefault="00000000" w:rsidRPr="00000000" w14:paraId="000001C2">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219450" cy="3267075"/>
            <wp:effectExtent b="0" l="0" r="0" t="0"/>
            <wp:docPr id="6" name="image6.png"/>
            <a:graphic>
              <a:graphicData uri="http://schemas.openxmlformats.org/drawingml/2006/picture">
                <pic:pic>
                  <pic:nvPicPr>
                    <pic:cNvPr id="0" name="image6.png"/>
                    <pic:cNvPicPr preferRelativeResize="0"/>
                  </pic:nvPicPr>
                  <pic:blipFill>
                    <a:blip r:embed="rId14"/>
                    <a:srcRect b="5174" l="22667" r="22534" t="6080"/>
                    <a:stretch>
                      <a:fillRect/>
                    </a:stretch>
                  </pic:blipFill>
                  <pic:spPr>
                    <a:xfrm>
                      <a:off x="0" y="0"/>
                      <a:ext cx="3219450" cy="3267075"/>
                    </a:xfrm>
                    <a:prstGeom prst="rect"/>
                    <a:ln/>
                  </pic:spPr>
                </pic:pic>
              </a:graphicData>
            </a:graphic>
          </wp:inline>
        </w:drawing>
      </w:r>
      <w:r w:rsidDel="00000000" w:rsidR="00000000" w:rsidRPr="00000000">
        <w:rPr>
          <w:rtl w:val="0"/>
        </w:rPr>
      </w:r>
    </w:p>
    <w:p w:rsidR="00000000" w:rsidDel="00000000" w:rsidP="00000000" w:rsidRDefault="00000000" w:rsidRPr="00000000" w14:paraId="000001C3">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S2.</w:t>
      </w:r>
      <w:r w:rsidDel="00000000" w:rsidR="00000000" w:rsidRPr="00000000">
        <w:rPr>
          <w:rFonts w:ascii="Times New Roman" w:cs="Times New Roman" w:eastAsia="Times New Roman" w:hAnsi="Times New Roman"/>
          <w:sz w:val="24"/>
          <w:szCs w:val="24"/>
          <w:rtl w:val="0"/>
        </w:rPr>
        <w:t xml:space="preserve"> Changes in intraspecific body width (a) and body height (b) of </w:t>
      </w:r>
      <w:r w:rsidDel="00000000" w:rsidR="00000000" w:rsidRPr="00000000">
        <w:rPr>
          <w:rFonts w:ascii="Times New Roman" w:cs="Times New Roman" w:eastAsia="Times New Roman" w:hAnsi="Times New Roman"/>
          <w:i w:val="1"/>
          <w:sz w:val="24"/>
          <w:szCs w:val="24"/>
          <w:rtl w:val="0"/>
        </w:rPr>
        <w:t xml:space="preserve">Aphelocheirus aestivalis</w:t>
      </w:r>
      <w:r w:rsidDel="00000000" w:rsidR="00000000" w:rsidRPr="00000000">
        <w:rPr>
          <w:rFonts w:ascii="Times New Roman" w:cs="Times New Roman" w:eastAsia="Times New Roman" w:hAnsi="Times New Roman"/>
          <w:sz w:val="24"/>
          <w:szCs w:val="24"/>
          <w:rtl w:val="0"/>
        </w:rPr>
        <w:t xml:space="preserve"> and antennae length of </w:t>
      </w:r>
      <w:r w:rsidDel="00000000" w:rsidR="00000000" w:rsidRPr="00000000">
        <w:rPr>
          <w:rFonts w:ascii="Times New Roman" w:cs="Times New Roman" w:eastAsia="Times New Roman" w:hAnsi="Times New Roman"/>
          <w:i w:val="1"/>
          <w:sz w:val="24"/>
          <w:szCs w:val="24"/>
          <w:rtl w:val="0"/>
        </w:rPr>
        <w:t xml:space="preserve">Gammarus roeselii</w:t>
      </w:r>
      <w:r w:rsidDel="00000000" w:rsidR="00000000" w:rsidRPr="00000000">
        <w:rPr>
          <w:rFonts w:ascii="Times New Roman" w:cs="Times New Roman" w:eastAsia="Times New Roman" w:hAnsi="Times New Roman"/>
          <w:i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(c) </w:t>
      </w:r>
      <w:r w:rsidDel="00000000" w:rsidR="00000000" w:rsidRPr="00000000">
        <w:rPr>
          <w:rFonts w:ascii="Times New Roman" w:cs="Times New Roman" w:eastAsia="Times New Roman" w:hAnsi="Times New Roman"/>
          <w:sz w:val="24"/>
          <w:szCs w:val="24"/>
          <w:rtl w:val="0"/>
        </w:rPr>
        <w:t xml:space="preserve">over time and in the four study sites.</w:t>
      </w:r>
    </w:p>
    <w:p w:rsidR="00000000" w:rsidDel="00000000" w:rsidP="00000000" w:rsidRDefault="00000000" w:rsidRPr="00000000" w14:paraId="000001C4">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5181600"/>
            <wp:effectExtent b="0" l="0" r="0" t="0"/>
            <wp:docPr id="9" name="image4.png"/>
            <a:graphic>
              <a:graphicData uri="http://schemas.openxmlformats.org/drawingml/2006/picture">
                <pic:pic>
                  <pic:nvPicPr>
                    <pic:cNvPr id="0" name="image4.png"/>
                    <pic:cNvPicPr preferRelativeResize="0"/>
                  </pic:nvPicPr>
                  <pic:blipFill>
                    <a:blip r:embed="rId15"/>
                    <a:srcRect b="0" l="0" r="0" t="0"/>
                    <a:stretch>
                      <a:fillRect/>
                    </a:stretch>
                  </pic:blipFill>
                  <pic:spPr>
                    <a:xfrm>
                      <a:off x="0" y="0"/>
                      <a:ext cx="5943600" cy="5181600"/>
                    </a:xfrm>
                    <a:prstGeom prst="rect"/>
                    <a:ln/>
                  </pic:spPr>
                </pic:pic>
              </a:graphicData>
            </a:graphic>
          </wp:inline>
        </w:drawing>
      </w:r>
      <w:r w:rsidDel="00000000" w:rsidR="00000000" w:rsidRPr="00000000">
        <w:rPr>
          <w:rtl w:val="0"/>
        </w:rPr>
      </w:r>
    </w:p>
    <w:p w:rsidR="00000000" w:rsidDel="00000000" w:rsidP="00000000" w:rsidRDefault="00000000" w:rsidRPr="00000000" w14:paraId="000001C5">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S3.</w:t>
      </w:r>
      <w:r w:rsidDel="00000000" w:rsidR="00000000" w:rsidRPr="00000000">
        <w:rPr>
          <w:rFonts w:ascii="Times New Roman" w:cs="Times New Roman" w:eastAsia="Times New Roman" w:hAnsi="Times New Roman"/>
          <w:sz w:val="24"/>
          <w:szCs w:val="24"/>
          <w:rtl w:val="0"/>
        </w:rPr>
        <w:t xml:space="preserve"> Changes in intraspecific body length with water temperature in the four study sites for nine freshwater aquatic macroinvertebrate species: </w:t>
      </w:r>
      <w:r w:rsidDel="00000000" w:rsidR="00000000" w:rsidRPr="00000000">
        <w:rPr>
          <w:rFonts w:ascii="Times New Roman" w:cs="Times New Roman" w:eastAsia="Times New Roman" w:hAnsi="Times New Roman"/>
          <w:i w:val="1"/>
          <w:sz w:val="24"/>
          <w:szCs w:val="24"/>
          <w:rtl w:val="0"/>
        </w:rPr>
        <w:t xml:space="preserve">Aphelocheirus aestivalis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a), </w:t>
      </w:r>
      <w:r w:rsidDel="00000000" w:rsidR="00000000" w:rsidRPr="00000000">
        <w:rPr>
          <w:rFonts w:ascii="Times New Roman" w:cs="Times New Roman" w:eastAsia="Times New Roman" w:hAnsi="Times New Roman"/>
          <w:i w:val="1"/>
          <w:sz w:val="24"/>
          <w:szCs w:val="24"/>
          <w:rtl w:val="0"/>
        </w:rPr>
        <w:t xml:space="preserve">Ancylus fluviatilis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b), </w:t>
      </w:r>
      <w:r w:rsidDel="00000000" w:rsidR="00000000" w:rsidRPr="00000000">
        <w:rPr>
          <w:rFonts w:ascii="Times New Roman" w:cs="Times New Roman" w:eastAsia="Times New Roman" w:hAnsi="Times New Roman"/>
          <w:i w:val="1"/>
          <w:sz w:val="24"/>
          <w:szCs w:val="24"/>
          <w:rtl w:val="0"/>
        </w:rPr>
        <w:t xml:space="preserve">Baetis rhodani </w:t>
      </w:r>
      <w:r w:rsidDel="00000000" w:rsidR="00000000" w:rsidRPr="00000000">
        <w:rPr>
          <w:rFonts w:ascii="Times New Roman" w:cs="Times New Roman" w:eastAsia="Times New Roman" w:hAnsi="Times New Roman"/>
          <w:sz w:val="24"/>
          <w:szCs w:val="24"/>
          <w:rtl w:val="0"/>
        </w:rPr>
        <w:t xml:space="preserve">(c),</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Eiseniella tetraeda</w:t>
      </w:r>
      <w:r w:rsidDel="00000000" w:rsidR="00000000" w:rsidRPr="00000000">
        <w:rPr>
          <w:rFonts w:ascii="Times New Roman" w:cs="Times New Roman" w:eastAsia="Times New Roman" w:hAnsi="Times New Roman"/>
          <w:sz w:val="24"/>
          <w:szCs w:val="24"/>
          <w:rtl w:val="0"/>
        </w:rPr>
        <w:t xml:space="preserve"> (d), </w:t>
      </w:r>
      <w:r w:rsidDel="00000000" w:rsidR="00000000" w:rsidRPr="00000000">
        <w:rPr>
          <w:rFonts w:ascii="Times New Roman" w:cs="Times New Roman" w:eastAsia="Times New Roman" w:hAnsi="Times New Roman"/>
          <w:i w:val="1"/>
          <w:sz w:val="24"/>
          <w:szCs w:val="24"/>
          <w:rtl w:val="0"/>
        </w:rPr>
        <w:t xml:space="preserve">Ephemera danica</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e), </w:t>
      </w:r>
      <w:r w:rsidDel="00000000" w:rsidR="00000000" w:rsidRPr="00000000">
        <w:rPr>
          <w:rFonts w:ascii="Times New Roman" w:cs="Times New Roman" w:eastAsia="Times New Roman" w:hAnsi="Times New Roman"/>
          <w:i w:val="1"/>
          <w:sz w:val="24"/>
          <w:szCs w:val="24"/>
          <w:rtl w:val="0"/>
        </w:rPr>
        <w:t xml:space="preserve">Gammarus roeselii</w:t>
      </w:r>
      <w:r w:rsidDel="00000000" w:rsidR="00000000" w:rsidRPr="00000000">
        <w:rPr>
          <w:rFonts w:ascii="Times New Roman" w:cs="Times New Roman" w:eastAsia="Times New Roman" w:hAnsi="Times New Roman"/>
          <w:sz w:val="24"/>
          <w:szCs w:val="24"/>
          <w:rtl w:val="0"/>
        </w:rPr>
        <w:t xml:space="preserve"> (f), </w:t>
      </w:r>
      <w:r w:rsidDel="00000000" w:rsidR="00000000" w:rsidRPr="00000000">
        <w:rPr>
          <w:rFonts w:ascii="Times New Roman" w:cs="Times New Roman" w:eastAsia="Times New Roman" w:hAnsi="Times New Roman"/>
          <w:i w:val="1"/>
          <w:sz w:val="24"/>
          <w:szCs w:val="24"/>
          <w:rtl w:val="0"/>
        </w:rPr>
        <w:t xml:space="preserve">Hydropsyche siltalai</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g), </w:t>
      </w:r>
      <w:r w:rsidDel="00000000" w:rsidR="00000000" w:rsidRPr="00000000">
        <w:rPr>
          <w:rFonts w:ascii="Times New Roman" w:cs="Times New Roman" w:eastAsia="Times New Roman" w:hAnsi="Times New Roman"/>
          <w:i w:val="1"/>
          <w:sz w:val="24"/>
          <w:szCs w:val="24"/>
          <w:rtl w:val="0"/>
        </w:rPr>
        <w:t xml:space="preserve">Orectochilus villosus </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h), and </w:t>
      </w:r>
      <w:r w:rsidDel="00000000" w:rsidR="00000000" w:rsidRPr="00000000">
        <w:rPr>
          <w:rFonts w:ascii="Times New Roman" w:cs="Times New Roman" w:eastAsia="Times New Roman" w:hAnsi="Times New Roman"/>
          <w:i w:val="1"/>
          <w:sz w:val="24"/>
          <w:szCs w:val="24"/>
          <w:rtl w:val="0"/>
        </w:rPr>
        <w:t xml:space="preserve">Prodiamesa olivacea</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i).</w:t>
      </w:r>
    </w:p>
    <w:p w:rsidR="00000000" w:rsidDel="00000000" w:rsidP="00000000" w:rsidRDefault="00000000" w:rsidRPr="00000000" w14:paraId="000001C6">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631724" cy="5767388"/>
            <wp:effectExtent b="0" l="0" r="0" t="0"/>
            <wp:docPr id="1" name="image1.png"/>
            <a:graphic>
              <a:graphicData uri="http://schemas.openxmlformats.org/drawingml/2006/picture">
                <pic:pic>
                  <pic:nvPicPr>
                    <pic:cNvPr id="0" name="image1.png"/>
                    <pic:cNvPicPr preferRelativeResize="0"/>
                  </pic:nvPicPr>
                  <pic:blipFill>
                    <a:blip r:embed="rId16"/>
                    <a:srcRect b="766" l="0" r="0" t="0"/>
                    <a:stretch>
                      <a:fillRect/>
                    </a:stretch>
                  </pic:blipFill>
                  <pic:spPr>
                    <a:xfrm>
                      <a:off x="0" y="0"/>
                      <a:ext cx="4631724" cy="5767388"/>
                    </a:xfrm>
                    <a:prstGeom prst="rect"/>
                    <a:ln/>
                  </pic:spPr>
                </pic:pic>
              </a:graphicData>
            </a:graphic>
          </wp:inline>
        </w:drawing>
      </w:r>
      <w:r w:rsidDel="00000000" w:rsidR="00000000" w:rsidRPr="00000000">
        <w:rPr>
          <w:rtl w:val="0"/>
        </w:rPr>
      </w:r>
    </w:p>
    <w:p w:rsidR="00000000" w:rsidDel="00000000" w:rsidP="00000000" w:rsidRDefault="00000000" w:rsidRPr="00000000" w14:paraId="000001C7">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S4.</w:t>
      </w:r>
      <w:r w:rsidDel="00000000" w:rsidR="00000000" w:rsidRPr="00000000">
        <w:rPr>
          <w:rFonts w:ascii="Times New Roman" w:cs="Times New Roman" w:eastAsia="Times New Roman" w:hAnsi="Times New Roman"/>
          <w:sz w:val="24"/>
          <w:szCs w:val="24"/>
          <w:rtl w:val="0"/>
        </w:rPr>
        <w:t xml:space="preserve"> Changes in intraspecific head width with water temperature in the four study sites for nine freshwater aquatic macroinvertebrate species: </w:t>
      </w:r>
      <w:r w:rsidDel="00000000" w:rsidR="00000000" w:rsidRPr="00000000">
        <w:rPr>
          <w:rFonts w:ascii="Times New Roman" w:cs="Times New Roman" w:eastAsia="Times New Roman" w:hAnsi="Times New Roman"/>
          <w:i w:val="1"/>
          <w:sz w:val="24"/>
          <w:szCs w:val="24"/>
          <w:rtl w:val="0"/>
        </w:rPr>
        <w:t xml:space="preserve">Aphelocheirus aestivalis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a), </w:t>
      </w:r>
      <w:r w:rsidDel="00000000" w:rsidR="00000000" w:rsidRPr="00000000">
        <w:rPr>
          <w:rFonts w:ascii="Times New Roman" w:cs="Times New Roman" w:eastAsia="Times New Roman" w:hAnsi="Times New Roman"/>
          <w:i w:val="1"/>
          <w:sz w:val="24"/>
          <w:szCs w:val="24"/>
          <w:rtl w:val="0"/>
        </w:rPr>
        <w:t xml:space="preserve">Baetis rhodani </w:t>
      </w:r>
      <w:r w:rsidDel="00000000" w:rsidR="00000000" w:rsidRPr="00000000">
        <w:rPr>
          <w:rFonts w:ascii="Times New Roman" w:cs="Times New Roman" w:eastAsia="Times New Roman" w:hAnsi="Times New Roman"/>
          <w:sz w:val="24"/>
          <w:szCs w:val="24"/>
          <w:rtl w:val="0"/>
        </w:rPr>
        <w:t xml:space="preserve">(b),</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Eiseniella tetraeda</w:t>
      </w:r>
      <w:r w:rsidDel="00000000" w:rsidR="00000000" w:rsidRPr="00000000">
        <w:rPr>
          <w:rFonts w:ascii="Times New Roman" w:cs="Times New Roman" w:eastAsia="Times New Roman" w:hAnsi="Times New Roman"/>
          <w:sz w:val="24"/>
          <w:szCs w:val="24"/>
          <w:rtl w:val="0"/>
        </w:rPr>
        <w:t xml:space="preserve"> (c), </w:t>
      </w:r>
      <w:r w:rsidDel="00000000" w:rsidR="00000000" w:rsidRPr="00000000">
        <w:rPr>
          <w:rFonts w:ascii="Times New Roman" w:cs="Times New Roman" w:eastAsia="Times New Roman" w:hAnsi="Times New Roman"/>
          <w:i w:val="1"/>
          <w:sz w:val="24"/>
          <w:szCs w:val="24"/>
          <w:rtl w:val="0"/>
        </w:rPr>
        <w:t xml:space="preserve">Ephemera danica</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d), </w:t>
      </w:r>
      <w:r w:rsidDel="00000000" w:rsidR="00000000" w:rsidRPr="00000000">
        <w:rPr>
          <w:rFonts w:ascii="Times New Roman" w:cs="Times New Roman" w:eastAsia="Times New Roman" w:hAnsi="Times New Roman"/>
          <w:i w:val="1"/>
          <w:sz w:val="24"/>
          <w:szCs w:val="24"/>
          <w:rtl w:val="0"/>
        </w:rPr>
        <w:t xml:space="preserve">Hydropsyche siltalai</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e), </w:t>
      </w:r>
      <w:r w:rsidDel="00000000" w:rsidR="00000000" w:rsidRPr="00000000">
        <w:rPr>
          <w:rFonts w:ascii="Times New Roman" w:cs="Times New Roman" w:eastAsia="Times New Roman" w:hAnsi="Times New Roman"/>
          <w:i w:val="1"/>
          <w:sz w:val="24"/>
          <w:szCs w:val="24"/>
          <w:rtl w:val="0"/>
        </w:rPr>
        <w:t xml:space="preserve">Orectochilus villosus </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f), and </w:t>
      </w:r>
      <w:r w:rsidDel="00000000" w:rsidR="00000000" w:rsidRPr="00000000">
        <w:rPr>
          <w:rFonts w:ascii="Times New Roman" w:cs="Times New Roman" w:eastAsia="Times New Roman" w:hAnsi="Times New Roman"/>
          <w:i w:val="1"/>
          <w:sz w:val="24"/>
          <w:szCs w:val="24"/>
          <w:rtl w:val="0"/>
        </w:rPr>
        <w:t xml:space="preserve">Prodiamesa olivacea</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g).</w:t>
      </w:r>
    </w:p>
    <w:p w:rsidR="00000000" w:rsidDel="00000000" w:rsidP="00000000" w:rsidRDefault="00000000" w:rsidRPr="00000000" w14:paraId="000001C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233097" cy="3703960"/>
            <wp:effectExtent b="0" l="0" r="0" t="0"/>
            <wp:docPr id="5" name="image3.png"/>
            <a:graphic>
              <a:graphicData uri="http://schemas.openxmlformats.org/drawingml/2006/picture">
                <pic:pic>
                  <pic:nvPicPr>
                    <pic:cNvPr id="0" name="image3.png"/>
                    <pic:cNvPicPr preferRelativeResize="0"/>
                  </pic:nvPicPr>
                  <pic:blipFill>
                    <a:blip r:embed="rId17"/>
                    <a:srcRect b="840" l="0" r="0" t="0"/>
                    <a:stretch>
                      <a:fillRect/>
                    </a:stretch>
                  </pic:blipFill>
                  <pic:spPr>
                    <a:xfrm>
                      <a:off x="0" y="0"/>
                      <a:ext cx="4233097" cy="3703960"/>
                    </a:xfrm>
                    <a:prstGeom prst="rect"/>
                    <a:ln/>
                  </pic:spPr>
                </pic:pic>
              </a:graphicData>
            </a:graphic>
          </wp:inline>
        </w:drawing>
      </w:r>
      <w:r w:rsidDel="00000000" w:rsidR="00000000" w:rsidRPr="00000000">
        <w:rPr>
          <w:rtl w:val="0"/>
        </w:rPr>
      </w:r>
    </w:p>
    <w:p w:rsidR="00000000" w:rsidDel="00000000" w:rsidP="00000000" w:rsidRDefault="00000000" w:rsidRPr="00000000" w14:paraId="000001CA">
      <w:pPr>
        <w:spacing w:after="240" w:befor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S5.</w:t>
      </w:r>
      <w:r w:rsidDel="00000000" w:rsidR="00000000" w:rsidRPr="00000000">
        <w:rPr>
          <w:rFonts w:ascii="Times New Roman" w:cs="Times New Roman" w:eastAsia="Times New Roman" w:hAnsi="Times New Roman"/>
          <w:sz w:val="24"/>
          <w:szCs w:val="24"/>
          <w:rtl w:val="0"/>
        </w:rPr>
        <w:t xml:space="preserve"> Changes in intraspecific body width (a) and body height (b) of </w:t>
      </w:r>
      <w:r w:rsidDel="00000000" w:rsidR="00000000" w:rsidRPr="00000000">
        <w:rPr>
          <w:rFonts w:ascii="Times New Roman" w:cs="Times New Roman" w:eastAsia="Times New Roman" w:hAnsi="Times New Roman"/>
          <w:i w:val="1"/>
          <w:sz w:val="24"/>
          <w:szCs w:val="24"/>
          <w:rtl w:val="0"/>
        </w:rPr>
        <w:t xml:space="preserve">Aphelocheirus aestivalis</w:t>
      </w:r>
      <w:r w:rsidDel="00000000" w:rsidR="00000000" w:rsidRPr="00000000">
        <w:rPr>
          <w:rFonts w:ascii="Times New Roman" w:cs="Times New Roman" w:eastAsia="Times New Roman" w:hAnsi="Times New Roman"/>
          <w:sz w:val="24"/>
          <w:szCs w:val="24"/>
          <w:rtl w:val="0"/>
        </w:rPr>
        <w:t xml:space="preserve"> and antennae length of </w:t>
      </w:r>
      <w:r w:rsidDel="00000000" w:rsidR="00000000" w:rsidRPr="00000000">
        <w:rPr>
          <w:rFonts w:ascii="Times New Roman" w:cs="Times New Roman" w:eastAsia="Times New Roman" w:hAnsi="Times New Roman"/>
          <w:i w:val="1"/>
          <w:sz w:val="24"/>
          <w:szCs w:val="24"/>
          <w:rtl w:val="0"/>
        </w:rPr>
        <w:t xml:space="preserve">Gammarus roeselii</w:t>
      </w:r>
      <w:r w:rsidDel="00000000" w:rsidR="00000000" w:rsidRPr="00000000">
        <w:rPr>
          <w:rFonts w:ascii="Times New Roman" w:cs="Times New Roman" w:eastAsia="Times New Roman" w:hAnsi="Times New Roman"/>
          <w:i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(c) with water temperature in the four study sites.</w:t>
      </w:r>
    </w:p>
    <w:p w:rsidR="00000000" w:rsidDel="00000000" w:rsidP="00000000" w:rsidRDefault="00000000" w:rsidRPr="00000000" w14:paraId="000001CB">
      <w:pPr>
        <w:spacing w:after="240" w:before="240" w:lineRule="auto"/>
        <w:ind w:left="0" w:firstLine="0"/>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CC">
      <w:pPr>
        <w:spacing w:after="240" w:befor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891088" cy="4891088"/>
            <wp:effectExtent b="0" l="0" r="0" t="0"/>
            <wp:docPr id="2" name="image5.png"/>
            <a:graphic>
              <a:graphicData uri="http://schemas.openxmlformats.org/drawingml/2006/picture">
                <pic:pic>
                  <pic:nvPicPr>
                    <pic:cNvPr id="0" name="image5.png"/>
                    <pic:cNvPicPr preferRelativeResize="0"/>
                  </pic:nvPicPr>
                  <pic:blipFill>
                    <a:blip r:embed="rId18"/>
                    <a:srcRect b="0" l="0" r="0" t="0"/>
                    <a:stretch>
                      <a:fillRect/>
                    </a:stretch>
                  </pic:blipFill>
                  <pic:spPr>
                    <a:xfrm>
                      <a:off x="0" y="0"/>
                      <a:ext cx="4891088" cy="4891088"/>
                    </a:xfrm>
                    <a:prstGeom prst="rect"/>
                    <a:ln/>
                  </pic:spPr>
                </pic:pic>
              </a:graphicData>
            </a:graphic>
          </wp:inline>
        </w:drawing>
      </w:r>
      <w:r w:rsidDel="00000000" w:rsidR="00000000" w:rsidRPr="00000000">
        <w:rPr>
          <w:rtl w:val="0"/>
        </w:rPr>
      </w:r>
    </w:p>
    <w:p w:rsidR="00000000" w:rsidDel="00000000" w:rsidP="00000000" w:rsidRDefault="00000000" w:rsidRPr="00000000" w14:paraId="000001CD">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S6.</w:t>
      </w:r>
      <w:r w:rsidDel="00000000" w:rsidR="00000000" w:rsidRPr="00000000">
        <w:rPr>
          <w:rFonts w:ascii="Times New Roman" w:cs="Times New Roman" w:eastAsia="Times New Roman" w:hAnsi="Times New Roman"/>
          <w:sz w:val="24"/>
          <w:szCs w:val="24"/>
          <w:rtl w:val="0"/>
        </w:rPr>
        <w:t xml:space="preserve"> Estimated densities of the nine focal macroinvertebrate taxa over the sampling period and the four stream sites. Densities for each site and year were estimated from the linear model function in Program R, including day of year (DOY) in the model (form of the model: lm(density ~ 1 + DOY)).</w:t>
      </w:r>
      <w:r w:rsidDel="00000000" w:rsidR="00000000" w:rsidRPr="00000000">
        <w:rPr>
          <w:rtl w:val="0"/>
        </w:rPr>
      </w:r>
    </w:p>
    <w:sectPr>
      <w:footerReference r:id="rId19" w:type="default"/>
      <w:pgSz w:h="15840" w:w="12240" w:orient="portrait"/>
      <w:pgMar w:bottom="1440" w:top="1440" w:left="1440" w:right="1440"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comment w:author="Laura Antao" w:id="24" w:date="2024-10-17T14:44:12Z">
    <w:p w:rsidR="00000000" w:rsidDel="00000000" w:rsidP="00000000" w:rsidRDefault="00000000" w:rsidRPr="00000000" w14:paraId="000001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think the temporal pattern would need to be linked to CC right? since the rule is based on experiments and plastic responses</w:t>
      </w:r>
    </w:p>
  </w:comment>
  <w:comment w:author="Laura Antao" w:id="20" w:date="2024-10-17T14:35:38Z">
    <w:p w:rsidR="00000000" w:rsidDel="00000000" w:rsidP="00000000" w:rsidRDefault="00000000" w:rsidRPr="00000000" w14:paraId="000001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this is missing some refs right? e.g.  https://doi.org/10.1111/j.1365-2435.2011.01958.x -- which states "intraspecific size of ectotherms" and "phenotypically plastic responses" - so I guess this would also need to be made explicit here?</w:t>
      </w:r>
    </w:p>
    <w:p w:rsidR="00000000" w:rsidDel="00000000" w:rsidP="00000000" w:rsidRDefault="00000000" w:rsidRPr="00000000" w14:paraId="000001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some other classic refs could be Atkinson 1994 and Angilletta et al 2004, cited there too</w:t>
      </w:r>
    </w:p>
  </w:comment>
  <w:comment w:author="Laura Antao" w:id="21" w:date="2024-10-17T14:39:58Z">
    <w:p w:rsidR="00000000" w:rsidDel="00000000" w:rsidP="00000000" w:rsidRDefault="00000000" w:rsidRPr="00000000" w14:paraId="000001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seeing also Peter's comments, would it make sense to lead with something like "Under ongoing CC it is important to understand the impacts of temp change on bs both within and among species. An overall expectation is that with increasing temps, body size decreases (refs). This expectation is based on both physiological and macroecological patterns. Specifically, 1. Bergman's rule ... . 2. James' rule ... 3. TSR ...." - and for which we make the distinction between ecto vs endo.</w:t>
      </w:r>
    </w:p>
  </w:comment>
  <w:comment w:author="Laura Antao" w:id="22" w:date="2024-10-18T13:33:24Z">
    <w:p w:rsidR="00000000" w:rsidDel="00000000" w:rsidP="00000000" w:rsidRDefault="00000000" w:rsidRPr="00000000" w14:paraId="000001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not sure how phenology would necessarily fit into hypotheses, or is it rather a potential process (response) that may also be important to consider in our context? then tightly linked to inverts and different life stages?</w:t>
      </w:r>
    </w:p>
  </w:comment>
  <w:comment w:author="Laura Antao" w:id="25" w:date="2024-10-17T14:46:39Z">
    <w:p w:rsidR="00000000" w:rsidDel="00000000" w:rsidP="00000000" w:rsidRDefault="00000000" w:rsidRPr="00000000" w14:paraId="000001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but then we cite several...?</w:t>
      </w:r>
    </w:p>
  </w:comment>
  <w:comment w:author="Lucie Kuczynski" w:id="99" w:date="2024-10-01T00:12:07Z">
    <w:p w:rsidR="00000000" w:rsidDel="00000000" w:rsidP="00000000" w:rsidRDefault="00000000" w:rsidRPr="00000000" w14:paraId="000001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Could also be because species are not on the same side of their thermal optimum. If an increase in temperature would get the species closer to its optimum, it will likely not affect it the same way as for a species for which the same temperature increase moves it away from its optimum..</w:t>
      </w:r>
    </w:p>
  </w:comment>
  <w:comment w:author="Laura Antao" w:id="31" w:date="2024-10-17T14:56:00Z">
    <w:p w:rsidR="00000000" w:rsidDel="00000000" w:rsidP="00000000" w:rsidRDefault="00000000" w:rsidRPr="00000000" w14:paraId="000001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affect?</w:t>
      </w:r>
    </w:p>
  </w:comment>
  <w:comment w:author="Laura Antao" w:id="30" w:date="2024-10-17T14:57:18Z">
    <w:p w:rsidR="00000000" w:rsidDel="00000000" w:rsidP="00000000" w:rsidRDefault="00000000" w:rsidRPr="00000000" w14:paraId="000001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this is convoluted and overly complicated? "over time" and then "fixed time" e.g.</w:t>
      </w:r>
    </w:p>
  </w:comment>
  <w:comment w:author="Lucie Kuczynski" w:id="77" w:date="2024-09-30T23:41:53Z">
    <w:p w:rsidR="00000000" w:rsidDel="00000000" w:rsidP="00000000" w:rsidRDefault="00000000" w:rsidRPr="00000000" w14:paraId="000001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This sentence sounds really odd to me.. Plus, I feel that these infos could be in the M&amp;M actually.</w:t>
      </w:r>
    </w:p>
  </w:comment>
  <w:comment w:author="Lucie Kuczynski" w:id="101" w:date="2024-10-01T00:13:50Z">
    <w:p w:rsidR="00000000" w:rsidDel="00000000" w:rsidP="00000000" w:rsidRDefault="00000000" w:rsidRPr="00000000" w14:paraId="000001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still feel it's a little bit of a stretch here.</w:t>
      </w:r>
    </w:p>
  </w:comment>
  <w:comment w:author="Laura Antao" w:id="97" w:date="2024-10-18T14:34:46Z">
    <w:p w:rsidR="00000000" w:rsidDel="00000000" w:rsidP="00000000" w:rsidRDefault="00000000" w:rsidRPr="00000000" w14:paraId="000001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perhaps these results should be the first to be discussed</w:t>
      </w:r>
    </w:p>
  </w:comment>
  <w:comment w:author="Lucie Kuczynski" w:id="67" w:date="2024-09-30T23:36:32Z">
    <w:p w:rsidR="00000000" w:rsidDel="00000000" w:rsidP="00000000" w:rsidRDefault="00000000" w:rsidRPr="00000000" w14:paraId="000001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 reviewer might question why we didn’t use Julian days. It might be worth addressing this point now, or at least keeping it in mind in case it comes up during the review process.</w:t>
      </w:r>
    </w:p>
  </w:comment>
  <w:comment w:author="Lucie Kuczynski" w:id="54" w:date="2024-09-30T23:37:47Z">
    <w:p w:rsidR="00000000" w:rsidDel="00000000" w:rsidP="00000000" w:rsidRDefault="00000000" w:rsidRPr="00000000" w14:paraId="000001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Some formatting is off, I think it's just because it GoogleDocs but to keep in mind when dealing with the last formatting details. :)</w:t>
      </w:r>
    </w:p>
  </w:comment>
  <w:comment w:author="Ellen Welti" w:id="55" w:date="2024-10-02T17:20:56Z">
    <w:p w:rsidR="00000000" w:rsidDel="00000000" w:rsidP="00000000" w:rsidRDefault="00000000" w:rsidRPr="00000000" w14:paraId="000001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Yes- google docs hates Tables- will fix when this is pulled out :)</w:t>
      </w:r>
    </w:p>
  </w:comment>
  <w:comment w:author="Laura Antao" w:id="12" w:date="2024-10-17T14:25:50Z">
    <w:p w:rsidR="00000000" w:rsidDel="00000000" w:rsidP="00000000" w:rsidRDefault="00000000" w:rsidRPr="00000000" w14:paraId="000001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functioning? or structure? to make it more general</w:t>
      </w:r>
    </w:p>
  </w:comment>
  <w:comment w:author="Peter Haase" w:id="78" w:date="2024-10-14T12:16:01Z">
    <w:p w:rsidR="00000000" w:rsidDel="00000000" w:rsidP="00000000" w:rsidRDefault="00000000" w:rsidRPr="00000000" w14:paraId="000001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Again, not sure if the community approach has sufficiently been introduced.</w:t>
      </w:r>
    </w:p>
  </w:comment>
  <w:comment w:author="Laura Antao" w:id="18" w:date="2024-10-17T14:29:21Z">
    <w:p w:rsidR="00000000" w:rsidDel="00000000" w:rsidP="00000000" w:rsidRDefault="00000000" w:rsidRPr="00000000" w14:paraId="000001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supported? investigated? poorly known?</w:t>
      </w:r>
    </w:p>
  </w:comment>
  <w:comment w:author="Peter Haase" w:id="70" w:date="2024-10-14T12:12:01Z">
    <w:p w:rsidR="00000000" w:rsidDel="00000000" w:rsidP="00000000" w:rsidRDefault="00000000" w:rsidRPr="00000000" w14:paraId="000001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Does this mean that we used the entire sample (community) to calculate body size using public trait data? This requires  better introduction.</w:t>
      </w:r>
    </w:p>
  </w:comment>
  <w:comment w:author="Laura Antao" w:id="91" w:date="2024-10-18T14:28:00Z">
    <w:p w:rsidR="00000000" w:rsidDel="00000000" w:rsidP="00000000" w:rsidRDefault="00000000" w:rsidRPr="00000000" w14:paraId="000001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this was never mentioned in the results...</w:t>
      </w:r>
    </w:p>
  </w:comment>
  <w:comment w:author="Laura Antao" w:id="89" w:date="2024-10-18T14:24:06Z">
    <w:p w:rsidR="00000000" w:rsidDel="00000000" w:rsidP="00000000" w:rsidRDefault="00000000" w:rsidRPr="00000000" w14:paraId="000001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is the relationship being driven by that one species in Bieber??</w:t>
      </w:r>
    </w:p>
  </w:comment>
  <w:comment w:author="Peter Haase" w:id="66" w:date="2024-10-14T12:08:02Z">
    <w:p w:rsidR="00000000" w:rsidDel="00000000" w:rsidP="00000000" w:rsidRDefault="00000000" w:rsidRPr="00000000" w14:paraId="000001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As the water temperature data are limited to 2011 onwards, I wonder if we should test the correlation between these data and air temperature data. If (as I would assume) the correlation is high, we could use air temperature across the entire period starting in 2001.</w:t>
      </w:r>
    </w:p>
  </w:comment>
  <w:comment w:author="Peter Haase" w:id="65" w:date="2024-10-14T11:57:26Z">
    <w:p w:rsidR="00000000" w:rsidDel="00000000" w:rsidP="00000000" w:rsidRDefault="00000000" w:rsidRPr="00000000" w14:paraId="000001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only time when used. Consider using 'sample' instead.</w:t>
      </w:r>
    </w:p>
  </w:comment>
  <w:comment w:author="Peter Haase" w:id="60" w:date="2024-10-14T11:54:59Z">
    <w:p w:rsidR="00000000" w:rsidDel="00000000" w:rsidP="00000000" w:rsidRDefault="00000000" w:rsidRPr="00000000" w14:paraId="000001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Why not?</w:t>
      </w:r>
    </w:p>
  </w:comment>
  <w:comment w:author="Laura Antao" w:id="85" w:date="2024-10-18T14:24:45Z">
    <w:p w:rsidR="00000000" w:rsidDel="00000000" w:rsidP="00000000" w:rsidRDefault="00000000" w:rsidRPr="00000000" w14:paraId="000001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is this correct?</w:t>
      </w:r>
    </w:p>
  </w:comment>
  <w:comment w:author="Peter Haase" w:id="41" w:date="2024-10-14T11:40:09Z">
    <w:p w:rsidR="00000000" w:rsidDel="00000000" w:rsidP="00000000" w:rsidRDefault="00000000" w:rsidRPr="00000000" w14:paraId="000001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Reg. A: While the dark grey shading delineates the RMO, I have no clue what the slightly lighter grey shading surrounding the Aubach is delineating? It is certainly no catchment.</w:t>
      </w:r>
    </w:p>
  </w:comment>
  <w:comment w:author="Nathan Baker" w:id="104" w:date="2024-09-30T15:04:08Z">
    <w:p w:rsidR="00000000" w:rsidDel="00000000" w:rsidP="00000000" w:rsidRDefault="00000000" w:rsidRPr="00000000" w14:paraId="000001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Temperature plays an important role in influencing the body sizes of ectotherms , while phenological shifts appear to have more important consequences for the developmental stages of organisms. Phenological cues (which also include changes to thermal regimes) control growth rates, fecundity, and survival . With increasing latitudinal clines, the effects of phenology become stronger and more organisms tend to adopt univoltine life-cycles . For example, univoltine species are more associated with northerly latitudes as they are adapted to seasonal shifts in resources as well as hydrological, thermal, light regimes, thereby synchronizing their development with seasonal patterns, which control hormone secretion, molting, and egg production. Given that each of these physiological processes ultimately impact adult body size, changes to these processes have the potential to alter the fecundity, development, and over the long term, can control the voltinism strategies of future generations. For instance, long-term circadian rhythms in the form of varying length of days (seasonal diel cycles) are essential for initiating or halting growth in the larval instars of invertebrates. Global environmental change makes phenological shifts in thermal and hydrological regimes more unpredictable, i.e. shifting seasonal onsets (Linderholm 2006), while seasonal diel length remains unchanged (but see Shahvandi et al. 2024). The resulting desynchronization has the potential to impact the development and success of present and future generations. In this light, voltinism is particularly important and changes to the proportion of different voltine groups within a community are expected (Verheyen et al., 2018). This conclusion is supported by our study which found most changes in intraspecific body size and abundances were associated with organisms with plastic life history strategies.</w:t>
      </w:r>
    </w:p>
  </w:comment>
  <w:comment w:author="Laura Antao" w:id="48" w:date="2024-10-17T15:25:49Z">
    <w:p w:rsidR="00000000" w:rsidDel="00000000" w:rsidP="00000000" w:rsidRDefault="00000000" w:rsidRPr="00000000" w14:paraId="000001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suggest combining these first two sub-headings</w:t>
      </w:r>
    </w:p>
  </w:comment>
  <w:comment w:author="Laura Antao" w:id="51" w:date="2024-10-17T15:29:00Z">
    <w:p w:rsidR="00000000" w:rsidDel="00000000" w:rsidP="00000000" w:rsidRDefault="00000000" w:rsidRPr="00000000" w14:paraId="000001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not clear what this is; would it be accurate to simply say samples here and provide a link to protocol with more details e.g.?</w:t>
      </w:r>
    </w:p>
  </w:comment>
  <w:comment w:author="Laura Antao" w:id="74" w:date="2024-10-17T15:40:59Z">
    <w:p w:rsidR="00000000" w:rsidDel="00000000" w:rsidP="00000000" w:rsidRDefault="00000000" w:rsidRPr="00000000" w14:paraId="000001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right?</w:t>
      </w:r>
    </w:p>
  </w:comment>
  <w:comment w:author="Laura Antao" w:id="68" w:date="2024-10-17T15:36:33Z">
    <w:p w:rsidR="00000000" w:rsidDel="00000000" w:rsidP="00000000" w:rsidRDefault="00000000" w:rsidRPr="00000000" w14:paraId="000001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We need to specify something about how the data were combined right? make sure this is accurate though</w:t>
      </w:r>
    </w:p>
  </w:comment>
  <w:comment w:author="Laura Antao" w:id="69" w:date="2024-10-18T14:00:55Z">
    <w:p w:rsidR="00000000" w:rsidDel="00000000" w:rsidP="00000000" w:rsidRDefault="00000000" w:rsidRPr="00000000" w14:paraId="000001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does this then relate to only the 9 focal sps or to the 59 common sps mentioned below?</w:t>
      </w:r>
    </w:p>
  </w:comment>
  <w:comment w:author="Laura Antao" w:id="40" w:date="2024-10-17T15:14:26Z">
    <w:p w:rsidR="00000000" w:rsidDel="00000000" w:rsidP="00000000" w:rsidRDefault="00000000" w:rsidRPr="00000000" w14:paraId="000001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perhaps we need to make this as plain as possible - do you mean that you expect that over time/with warming, 1. individuals become smaller within species (intra)</w:t>
      </w:r>
    </w:p>
    <w:p w:rsidR="00000000" w:rsidDel="00000000" w:rsidP="00000000" w:rsidRDefault="00000000" w:rsidRPr="00000000" w14:paraId="000001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 smaller species become more abundant and more dominant in comparison to larger species (inter)</w:t>
      </w:r>
    </w:p>
  </w:comment>
  <w:comment w:author="Laura Antao" w:id="106" w:date="2024-10-18T14:45:09Z">
    <w:p w:rsidR="00000000" w:rsidDel="00000000" w:rsidP="00000000" w:rsidRDefault="00000000" w:rsidRPr="00000000" w14:paraId="000001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not what the results show?</w:t>
      </w:r>
    </w:p>
  </w:comment>
  <w:comment w:author="Laura Antao" w:id="44" w:date="2024-10-17T15:20:24Z">
    <w:p w:rsidR="00000000" w:rsidDel="00000000" w:rsidP="00000000" w:rsidRDefault="00000000" w:rsidRPr="00000000" w14:paraId="000001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suggest using these in the actual results for each sps</w:t>
      </w:r>
    </w:p>
  </w:comment>
  <w:comment w:author="Nathan Baker" w:id="61" w:date="2024-05-23T07:30:38Z">
    <w:p w:rsidR="00000000" w:rsidDel="00000000" w:rsidP="00000000" w:rsidRDefault="00000000" w:rsidRPr="00000000" w14:paraId="000001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Was this measured?</w:t>
      </w:r>
    </w:p>
  </w:comment>
  <w:comment w:author="Ellen Welti" w:id="62" w:date="2024-09-23T19:22:07Z">
    <w:p w:rsidR="00000000" w:rsidDel="00000000" w:rsidP="00000000" w:rsidRDefault="00000000" w:rsidRPr="00000000" w14:paraId="000001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body width, body height I think - see supplemental plots</w:t>
      </w:r>
    </w:p>
  </w:comment>
  <w:comment w:author="Nathan Baker" w:id="63" w:date="2024-05-23T07:30:38Z">
    <w:p w:rsidR="00000000" w:rsidDel="00000000" w:rsidP="00000000" w:rsidRDefault="00000000" w:rsidRPr="00000000" w14:paraId="000001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Was this measured?</w:t>
      </w:r>
    </w:p>
  </w:comment>
  <w:comment w:author="Ellen Welti" w:id="64" w:date="2024-09-23T19:22:07Z">
    <w:p w:rsidR="00000000" w:rsidDel="00000000" w:rsidP="00000000" w:rsidRDefault="00000000" w:rsidRPr="00000000" w14:paraId="000001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body width, body height I think - see supplemental plots</w:t>
      </w:r>
    </w:p>
  </w:comment>
  <w:comment w:author="Lucie Kuczynski" w:id="105" w:date="2024-10-01T00:59:39Z">
    <w:p w:rsidR="00000000" w:rsidDel="00000000" w:rsidP="00000000" w:rsidRDefault="00000000" w:rsidRPr="00000000" w14:paraId="000001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feel like there’s room for a bit more discussion on the potential processes driving the changes in CWM, particularly why larger species show more variation in size and abundance. Additionally, what could be the consequences of this for the trophic network? Although this might be slightly beyond the scope of the paper... It would also be interesting to touch on the improvement in water quality a little bit more and how it may have specifically benefited larger species, even though one might expect it to favour all species.</w:t>
      </w:r>
    </w:p>
  </w:comment>
  <w:comment w:author="Laura Antao" w:id="83" w:date="2024-10-18T14:15:09Z">
    <w:p w:rsidR="00000000" w:rsidDel="00000000" w:rsidP="00000000" w:rsidRDefault="00000000" w:rsidRPr="00000000" w14:paraId="000001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missing x axis label</w:t>
      </w:r>
    </w:p>
  </w:comment>
  <w:comment w:author="Peter Haase" w:id="11" w:date="2024-10-15T07:40:55Z">
    <w:p w:rsidR="00000000" w:rsidDel="00000000" w:rsidP="00000000" w:rsidRDefault="00000000" w:rsidRPr="00000000" w14:paraId="000001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While I like the provided linkage to known hypotheses, I also believe that the intro requires some substantial revision.</w:t>
      </w:r>
    </w:p>
    <w:p w:rsidR="00000000" w:rsidDel="00000000" w:rsidP="00000000" w:rsidRDefault="00000000" w:rsidRPr="00000000" w14:paraId="000001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 (minor comment) A connecting sentence between the first and second paragraph would increase the readability (maybe something like "Given the fundamental importance of bs for species, several important hypotheses have been proposed."</w:t>
      </w:r>
    </w:p>
    <w:p w:rsidR="00000000" w:rsidDel="00000000" w:rsidP="00000000" w:rsidRDefault="00000000" w:rsidRPr="00000000" w14:paraId="000001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 We introduce 4 hypotheses related to body size but only relate to two of them. I suggest to either entirely remove the first two hypotheses or at least separate them from the last two, which are our focal hypotheses.</w:t>
      </w:r>
    </w:p>
    <w:p w:rsidR="00000000" w:rsidDel="00000000" w:rsidP="00000000" w:rsidRDefault="00000000" w:rsidRPr="00000000" w14:paraId="000001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 A main idea behind our study is related to climate warming. Climate warming and the unique opportunity to use long-term data is a key selling point of our story, but not highlighted in the intro at all. I would suggest to add a short paragraph that is explicitly mentioning these two related aspects.</w:t>
      </w:r>
    </w:p>
    <w:p w:rsidR="00000000" w:rsidDel="00000000" w:rsidP="00000000" w:rsidRDefault="00000000" w:rsidRPr="00000000" w14:paraId="000001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 I wonder if we should really come up with 2x2 own hypotheses. Why not explicitly testing two known hypotheses (TSR; phenology)? We could add to each of the two known hypotheses our predictions to make it a little more tangible.</w:t>
      </w:r>
    </w:p>
    <w:p w:rsidR="00000000" w:rsidDel="00000000" w:rsidP="00000000" w:rsidRDefault="00000000" w:rsidRPr="00000000" w14:paraId="000001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 The intro is ending with a hypothesis. A final sentence highlighting the importance of our study is missing.</w:t>
      </w:r>
    </w:p>
  </w:comment>
  <w:comment w:author="Peter Haase" w:id="45" w:date="2024-10-15T07:45:12Z">
    <w:p w:rsidR="00000000" w:rsidDel="00000000" w:rsidP="00000000" w:rsidRDefault="00000000" w:rsidRPr="00000000" w14:paraId="000001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 description of our four study sites may require some small edits. Below you can find what we wrote about the same four sites in Nguyen et al. 2024 (https://doi.org/10.1186/s12302-023-00820-6):</w:t>
      </w:r>
    </w:p>
    <w:p w:rsidR="00000000" w:rsidDel="00000000" w:rsidP="00000000" w:rsidRDefault="00000000" w:rsidRPr="00000000" w14:paraId="000002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 study was conducted at four sampling sites within theRhine-Main-Observatory (RMO; Table 1), which havecontinuous macroinvertebrate data available for spring</w:t>
      </w:r>
    </w:p>
    <w:p w:rsidR="00000000" w:rsidDel="00000000" w:rsidP="00000000" w:rsidRDefault="00000000" w:rsidRPr="00000000" w14:paraId="000002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and summer seasons over a 15-year period from 2007to 2021. The RMO is referenced as a LTER site [26, 55] in central Germany (https:// deims. org/ 9f9ba 137- 342d-</w:t>
      </w:r>
    </w:p>
    <w:p w:rsidR="00000000" w:rsidDel="00000000" w:rsidP="00000000" w:rsidRDefault="00000000" w:rsidRPr="00000000" w14:paraId="000002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4813- ae58- a6091 1c3ab c1). The study includes Aubach and Bieber, two headwater streams, with upstream areas &lt; 50 km2,</w:t>
      </w:r>
    </w:p>
    <w:p w:rsidR="00000000" w:rsidDel="00000000" w:rsidP="00000000" w:rsidRDefault="00000000" w:rsidRPr="00000000" w14:paraId="000002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and attributed by clay sand soil. Meanwhile,</w:t>
      </w:r>
    </w:p>
    <w:p w:rsidR="00000000" w:rsidDel="00000000" w:rsidP="00000000" w:rsidRDefault="00000000" w:rsidRPr="00000000" w14:paraId="000002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KiO and KiW are two downstream river sites along the main stem of the Kinzig catchment, with total upstream areas ranging from around 700 to 900 km2 and clay loam</w:t>
      </w:r>
    </w:p>
    <w:p w:rsidR="00000000" w:rsidDel="00000000" w:rsidP="00000000" w:rsidRDefault="00000000" w:rsidRPr="00000000" w14:paraId="000002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soil types. Three out of four study sites (Bieber, KiO and KiW) are experiencing various degrees of disturbance,</w:t>
      </w:r>
    </w:p>
    <w:p w:rsidR="00000000" w:rsidDel="00000000" w:rsidP="00000000" w:rsidRDefault="00000000" w:rsidRPr="00000000" w14:paraId="000002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ranging from bad to moderate, whereas Aubach is located in the ‘Spessartwiesen’ nature reserve in a less disturbed </w:t>
      </w:r>
    </w:p>
    <w:p w:rsidR="00000000" w:rsidDel="00000000" w:rsidP="00000000" w:rsidRDefault="00000000" w:rsidRPr="00000000" w14:paraId="000002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area."</w:t>
      </w:r>
    </w:p>
  </w:comment>
  <w:comment w:author="Laura Antao" w:id="100" w:date="2024-10-18T14:39:59Z">
    <w:p w:rsidR="00000000" w:rsidDel="00000000" w:rsidP="00000000" w:rsidRDefault="00000000" w:rsidRPr="00000000" w14:paraId="000002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this is much clearer than above, I suggest keeping as is here</w:t>
      </w:r>
    </w:p>
  </w:comment>
  <w:comment w:author="Laura Antao" w:id="102" w:date="2024-10-18T14:41:53Z">
    <w:p w:rsidR="00000000" w:rsidDel="00000000" w:rsidP="00000000" w:rsidRDefault="00000000" w:rsidRPr="00000000" w14:paraId="000002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but temperature only increased in one site right?</w:t>
      </w:r>
    </w:p>
  </w:comment>
  <w:comment w:author="Laura Antao" w:id="103" w:date="2024-10-18T14:42:59Z">
    <w:p w:rsidR="00000000" w:rsidDel="00000000" w:rsidP="00000000" w:rsidRDefault="00000000" w:rsidRPr="00000000" w14:paraId="000002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how can this be supported/validated?</w:t>
      </w:r>
    </w:p>
  </w:comment>
  <w:comment w:author="Peter Haase" w:id="38" w:date="2024-10-15T07:30:09Z">
    <w:p w:rsidR="00000000" w:rsidDel="00000000" w:rsidP="00000000" w:rsidRDefault="00000000" w:rsidRPr="00000000" w14:paraId="000002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We also have a semivoltine species!</w:t>
      </w:r>
    </w:p>
  </w:comment>
  <w:comment w:author="Laura Antao" w:id="27" w:date="2024-10-17T14:50:35Z">
    <w:p w:rsidR="00000000" w:rsidDel="00000000" w:rsidP="00000000" w:rsidRDefault="00000000" w:rsidRPr="00000000" w14:paraId="000002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could this also be true for other periods? if the refs and text so far is generally applicable to different taxa</w:t>
      </w:r>
    </w:p>
  </w:comment>
  <w:comment w:author="Laura Antao" w:id="28" w:date="2024-10-17T14:53:15Z">
    <w:p w:rsidR="00000000" w:rsidDel="00000000" w:rsidP="00000000" w:rsidRDefault="00000000" w:rsidRPr="00000000" w14:paraId="000002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on the "opposite direction", thus far the text is general, but above it focuses on aquatic freshwater and then here on invertebrates -- it may not be super clear why</w:t>
      </w:r>
    </w:p>
  </w:comment>
  <w:comment w:author="Nathan Baker" w:id="109" w:date="2024-07-15T14:02:37Z">
    <w:p w:rsidR="00000000" w:rsidDel="00000000" w:rsidP="00000000" w:rsidRDefault="00000000" w:rsidRPr="00000000" w14:paraId="000002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Not cited.</w:t>
      </w:r>
    </w:p>
  </w:comment>
  <w:comment w:author="Nathan Baker" w:id="110" w:date="2024-07-15T14:02:12Z">
    <w:p w:rsidR="00000000" w:rsidDel="00000000" w:rsidP="00000000" w:rsidRDefault="00000000" w:rsidRPr="00000000" w14:paraId="000002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Not cited.</w:t>
      </w:r>
    </w:p>
  </w:comment>
  <w:comment w:author="Laura Antao" w:id="98" w:date="2024-10-18T14:33:13Z">
    <w:p w:rsidR="00000000" w:rsidDel="00000000" w:rsidP="00000000" w:rsidRDefault="00000000" w:rsidRPr="00000000" w14:paraId="000002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could be useful to set this up in the intro?</w:t>
      </w:r>
    </w:p>
  </w:comment>
  <w:comment w:author="Laura Antao" w:id="42" w:date="2024-10-17T15:04:28Z">
    <w:p w:rsidR="00000000" w:rsidDel="00000000" w:rsidP="00000000" w:rsidRDefault="00000000" w:rsidRPr="00000000" w14:paraId="000002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perhaps D would become B panel - i.e. we show the sites and their temp trends only for the required period, and then below we have the hypotheses (current B and C)</w:t>
      </w:r>
    </w:p>
  </w:comment>
  <w:comment w:author="Laura Antao" w:id="29" w:date="2024-10-17T14:54:49Z">
    <w:p w:rsidR="00000000" w:rsidDel="00000000" w:rsidP="00000000" w:rsidRDefault="00000000" w:rsidRPr="00000000" w14:paraId="000002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photoperiod is not affected right? if we add something about CC above then this mention here is more logical</w:t>
      </w:r>
    </w:p>
  </w:comment>
  <w:comment w:author="Laura Antao" w:id="33" w:date="2024-10-17T15:01:34Z">
    <w:p w:rsidR="00000000" w:rsidDel="00000000" w:rsidP="00000000" w:rsidRDefault="00000000" w:rsidRPr="00000000" w14:paraId="000002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not clear what this means</w:t>
      </w:r>
    </w:p>
  </w:comment>
  <w:comment w:author="Peter Haase" w:id="88" w:date="2024-10-14T12:38:35Z">
    <w:p w:rsidR="00000000" w:rsidDel="00000000" w:rsidP="00000000" w:rsidRDefault="00000000" w:rsidRPr="00000000" w14:paraId="000002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Why?</w:t>
      </w:r>
    </w:p>
  </w:comment>
  <w:comment w:author="Laura Antao" w:id="39" w:date="2024-10-18T13:43:42Z">
    <w:p w:rsidR="00000000" w:rsidDel="00000000" w:rsidP="00000000" w:rsidRDefault="00000000" w:rsidRPr="00000000" w14:paraId="000002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emergence?</w:t>
      </w:r>
    </w:p>
  </w:comment>
  <w:comment w:author="Peter Haase" w:id="46" w:date="2024-10-14T12:37:42Z">
    <w:p w:rsidR="00000000" w:rsidDel="00000000" w:rsidP="00000000" w:rsidRDefault="00000000" w:rsidRPr="00000000" w14:paraId="000002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wonder if we should briefly describe the difference between these two sites or maybe even between all four sites? A table could be added to the Supplements.</w:t>
      </w:r>
    </w:p>
  </w:comment>
  <w:comment w:author="Peter Haase" w:id="14" w:date="2024-10-14T10:28:46Z">
    <w:p w:rsidR="00000000" w:rsidDel="00000000" w:rsidP="00000000" w:rsidRDefault="00000000" w:rsidRPr="00000000" w14:paraId="000002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Please check throughout the manuscript the usage of 'taxa'. I assume, in many cases 'species' would be more appropriate.</w:t>
      </w:r>
    </w:p>
  </w:comment>
  <w:comment w:author="Laura Antao" w:id="0" w:date="2024-10-17T13:42:08Z">
    <w:p w:rsidR="00000000" w:rsidDel="00000000" w:rsidP="00000000" w:rsidRDefault="00000000" w:rsidRPr="00000000" w14:paraId="000002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made this edits as perhaps it would not be immediately clear what "intraspecific changes" meant</w:t>
      </w:r>
    </w:p>
  </w:comment>
  <w:comment w:author="Peter Haase" w:id="94" w:date="2024-10-14T12:41:25Z">
    <w:p w:rsidR="00000000" w:rsidDel="00000000" w:rsidP="00000000" w:rsidRDefault="00000000" w:rsidRPr="00000000" w14:paraId="000002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Baetis rhodani is certainly not univoltine in the study region.</w:t>
      </w:r>
    </w:p>
  </w:comment>
  <w:comment w:author="Lucie Kuczynski" w:id="19" w:date="2024-09-30T23:08:38Z">
    <w:p w:rsidR="00000000" w:rsidDel="00000000" w:rsidP="00000000" w:rsidRDefault="00000000" w:rsidRPr="00000000" w14:paraId="000002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Seems more interspecifically patterns, but could be both inter- and intraspecific. unclear based on the text.</w:t>
      </w:r>
    </w:p>
  </w:comment>
  <w:comment w:author="Laura Antao" w:id="79" w:date="2024-10-18T14:07:51Z">
    <w:p w:rsidR="00000000" w:rsidDel="00000000" w:rsidP="00000000" w:rsidRDefault="00000000" w:rsidRPr="00000000" w14:paraId="000002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it seems only one site had a supported trend right?</w:t>
      </w:r>
    </w:p>
  </w:comment>
  <w:comment w:author="Laura Antao" w:id="80" w:date="2024-10-18T14:38:39Z">
    <w:p w:rsidR="00000000" w:rsidDel="00000000" w:rsidP="00000000" w:rsidRDefault="00000000" w:rsidRPr="00000000" w14:paraId="000002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 need to report the estimate twice, and the rounding was inconsistent</w:t>
      </w:r>
    </w:p>
  </w:comment>
  <w:comment w:author="Laura Antao" w:id="71" w:date="2024-10-17T15:43:53Z">
    <w:p w:rsidR="00000000" w:rsidDel="00000000" w:rsidP="00000000" w:rsidRDefault="00000000" w:rsidRPr="00000000" w14:paraId="000002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which and why? where are they used?</w:t>
      </w:r>
    </w:p>
  </w:comment>
  <w:comment w:author="Laura Antao" w:id="73" w:date="2024-10-18T14:03:35Z">
    <w:p w:rsidR="00000000" w:rsidDel="00000000" w:rsidP="00000000" w:rsidRDefault="00000000" w:rsidRPr="00000000" w14:paraId="000002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need to specify these as random effects?</w:t>
      </w:r>
    </w:p>
  </w:comment>
  <w:comment w:author="Peter Haase" w:id="81" w:date="2024-10-14T12:25:58Z">
    <w:p w:rsidR="00000000" w:rsidDel="00000000" w:rsidP="00000000" w:rsidRDefault="00000000" w:rsidRPr="00000000" w14:paraId="000002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am no fan of these Latin-English names (applies also to the other terms used in the next sentences). Please consider using either the Latin names: Amphipoda, Trichoptera,... or the English names: caddisflies, mayflies, ...</w:t>
      </w:r>
    </w:p>
  </w:comment>
  <w:comment w:author="Peter Haase" w:id="26" w:date="2024-10-14T10:34:34Z">
    <w:p w:rsidR="00000000" w:rsidDel="00000000" w:rsidP="00000000" w:rsidRDefault="00000000" w:rsidRPr="00000000" w14:paraId="000002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This may require a reference.</w:t>
      </w:r>
    </w:p>
  </w:comment>
  <w:comment w:author="Laura Antao" w:id="7" w:date="2024-10-17T13:57:06Z">
    <w:p w:rsidR="00000000" w:rsidDel="00000000" w:rsidP="00000000" w:rsidRDefault="00000000" w:rsidRPr="00000000" w14:paraId="000002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organisms? or indeed larger sps?</w:t>
      </w:r>
    </w:p>
  </w:comment>
  <w:comment w:author="Laura Antao" w:id="35" w:date="2024-10-18T13:41:22Z">
    <w:p w:rsidR="00000000" w:rsidDel="00000000" w:rsidP="00000000" w:rsidRDefault="00000000" w:rsidRPr="00000000" w14:paraId="000002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 the abstract is sounded more like we looked at warm vs cold locations, not change in temp ~time</w:t>
      </w:r>
    </w:p>
  </w:comment>
  <w:comment w:author="Lucie Kuczynski" w:id="13" w:date="2024-09-30T23:01:51Z">
    <w:p w:rsidR="00000000" w:rsidDel="00000000" w:rsidP="00000000" w:rsidRDefault="00000000" w:rsidRPr="00000000" w14:paraId="000002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would merge these three sentences:</w:t>
      </w:r>
    </w:p>
    <w:p w:rsidR="00000000" w:rsidDel="00000000" w:rsidP="00000000" w:rsidRDefault="00000000" w:rsidRPr="00000000" w14:paraId="000002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At the species level, bs can affect [...] consumed by predators, and interspecific relationship leading in turn affecting ecosystem functioning.</w:t>
      </w:r>
    </w:p>
  </w:comment>
  <w:comment w:author="Laura Antao" w:id="15" w:date="2024-10-18T13:31:21Z">
    <w:p w:rsidR="00000000" w:rsidDel="00000000" w:rsidP="00000000" w:rsidRDefault="00000000" w:rsidRPr="00000000" w14:paraId="000002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could also be deleted? also are host-parasite considered predator-prey interactions?</w:t>
      </w:r>
    </w:p>
  </w:comment>
  <w:comment w:author="Peter Haase" w:id="86" w:date="2024-10-14T12:35:31Z">
    <w:p w:rsidR="00000000" w:rsidDel="00000000" w:rsidP="00000000" w:rsidRDefault="00000000" w:rsidRPr="00000000" w14:paraId="000002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As we have 2 samplings per year and 15 to 19 sampling years, each sampling site should have 30-38 temperature values. Are these values largely overlapping as I can see only 10-15 dots per site.</w:t>
      </w:r>
    </w:p>
  </w:comment>
  <w:comment w:author="Laura Antao" w:id="56" w:date="2024-10-18T13:50:50Z">
    <w:p w:rsidR="00000000" w:rsidDel="00000000" w:rsidP="00000000" w:rsidRDefault="00000000" w:rsidRPr="00000000" w14:paraId="000002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is this the correct term? i.e. was this "quantified"? the table seems to show the mean and trend estimations over time, while indicating sps voltinism, and there's no mention of this trait in the results...</w:t>
      </w:r>
    </w:p>
  </w:comment>
  <w:comment w:author="Laura Antao" w:id="57" w:date="2024-10-18T13:51:26Z">
    <w:p w:rsidR="00000000" w:rsidDel="00000000" w:rsidP="00000000" w:rsidRDefault="00000000" w:rsidRPr="00000000" w14:paraId="000002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and then would it make more sense to order/group the sps per voltinism?</w:t>
      </w:r>
    </w:p>
  </w:comment>
  <w:comment w:author="Laura Antao" w:id="58" w:date="2024-10-18T13:54:41Z">
    <w:p w:rsidR="00000000" w:rsidDel="00000000" w:rsidP="00000000" w:rsidRDefault="00000000" w:rsidRPr="00000000" w14:paraId="000002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not clear what the refs in the table are, and you could add n per sps to the table too</w:t>
      </w:r>
    </w:p>
  </w:comment>
  <w:comment w:author="Laura Antao" w:id="59" w:date="2024-10-18T13:52:15Z">
    <w:p w:rsidR="00000000" w:rsidDel="00000000" w:rsidP="00000000" w:rsidRDefault="00000000" w:rsidRPr="00000000" w14:paraId="000002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this is results right?</w:t>
      </w:r>
    </w:p>
  </w:comment>
  <w:comment w:author="Peter Haase" w:id="84" w:date="2024-10-14T12:30:07Z">
    <w:p w:rsidR="00000000" w:rsidDel="00000000" w:rsidP="00000000" w:rsidRDefault="00000000" w:rsidRPr="00000000" w14:paraId="000002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use either freshwater or aquatic. I prefer freshwater as it is less ambiguous (aquatic includes marine). Consider replacing aquatic throughout the manuscript.</w:t>
      </w:r>
    </w:p>
  </w:comment>
  <w:comment w:author="Laura Antao" w:id="1" w:date="2024-10-17T13:43:19Z">
    <w:p w:rsidR="00000000" w:rsidDel="00000000" w:rsidP="00000000" w:rsidRDefault="00000000" w:rsidRPr="00000000" w14:paraId="000002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productivity?</w:t>
      </w:r>
    </w:p>
  </w:comment>
  <w:comment w:author="Lucie Kuczynski" w:id="8" w:date="2024-09-30T22:55:30Z">
    <w:p w:rsidR="00000000" w:rsidDel="00000000" w:rsidP="00000000" w:rsidRDefault="00000000" w:rsidRPr="00000000" w14:paraId="000002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would try to get this earlier in the abstract since that's our prediction.</w:t>
      </w:r>
    </w:p>
  </w:comment>
  <w:comment w:author="Laura Antao" w:id="72" w:date="2024-10-17T15:42:51Z">
    <w:p w:rsidR="00000000" w:rsidDel="00000000" w:rsidP="00000000" w:rsidRDefault="00000000" w:rsidRPr="00000000" w14:paraId="000002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does this need to be better introduced/justified?</w:t>
      </w:r>
    </w:p>
  </w:comment>
  <w:comment w:author="Laura Antao" w:id="6" w:date="2024-10-18T13:26:27Z">
    <w:p w:rsidR="00000000" w:rsidDel="00000000" w:rsidP="00000000" w:rsidRDefault="00000000" w:rsidRPr="00000000" w14:paraId="000002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is this what is meant?</w:t>
      </w:r>
    </w:p>
  </w:comment>
  <w:comment w:author="Laura Antao" w:id="16" w:date="2024-10-18T13:30:05Z">
    <w:p w:rsidR="00000000" w:rsidDel="00000000" w:rsidP="00000000" w:rsidRDefault="00000000" w:rsidRPr="00000000" w14:paraId="000002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functions? services?</w:t>
      </w:r>
    </w:p>
  </w:comment>
  <w:comment w:author="Laura Antao" w:id="75" w:date="2024-10-17T15:41:20Z">
    <w:p w:rsidR="00000000" w:rsidDel="00000000" w:rsidP="00000000" w:rsidRDefault="00000000" w:rsidRPr="00000000" w14:paraId="000002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how?</w:t>
      </w:r>
    </w:p>
  </w:comment>
  <w:comment w:author="Peter Haase" w:id="23" w:date="2024-10-15T07:23:13Z">
    <w:p w:rsidR="00000000" w:rsidDel="00000000" w:rsidP="00000000" w:rsidRDefault="00000000" w:rsidRPr="00000000" w14:paraId="000002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Given the scope of our study, I recommend to include somewhere in here a link to climate warming. To my understanding, exactly this linkage was one of the main underlying ideas of this study.</w:t>
      </w:r>
    </w:p>
  </w:comment>
  <w:comment w:author="Peter Haase" w:id="50" w:date="2024-10-15T08:42:57Z">
    <w:p w:rsidR="00000000" w:rsidDel="00000000" w:rsidP="00000000" w:rsidRDefault="00000000" w:rsidRPr="00000000" w14:paraId="000002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 seasonal aspect is also insufficiently introduced. This needs to be added to the intro (i.e. that we used data from two different seasons).</w:t>
      </w:r>
    </w:p>
  </w:comment>
  <w:comment w:author="Peter Haase" w:id="49" w:date="2024-10-15T08:41:49Z">
    <w:p w:rsidR="00000000" w:rsidDel="00000000" w:rsidP="00000000" w:rsidRDefault="00000000" w:rsidRPr="00000000" w14:paraId="000002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It is unclear, how communities are related to our nine focal species. Please add one sentence explaining this relationship.</w:t>
      </w:r>
    </w:p>
  </w:comment>
  <w:comment w:author="Laura Antao" w:id="9" w:date="2024-10-17T13:59:57Z">
    <w:p w:rsidR="00000000" w:rsidDel="00000000" w:rsidP="00000000" w:rsidRDefault="00000000" w:rsidRPr="00000000" w14:paraId="000002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Perhaps this feels a bit disconnected here? I suggest deleting this and using the space to highlight the importance of our findings and e.g. the variability we show in contrast with the expectations and/or "one-size-fits-all" predictions</w:t>
      </w:r>
    </w:p>
  </w:comment>
  <w:comment w:author="Peter Haase" w:id="53" w:date="2024-10-15T08:49:36Z">
    <w:p w:rsidR="00000000" w:rsidDel="00000000" w:rsidP="00000000" w:rsidRDefault="00000000" w:rsidRPr="00000000" w14:paraId="000002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Given the up to 19 samling years, the two seasons and four sites: Are there details about the distribution of specimens across sites, years and seasons, maybe in the supplements? Can we add a short sentence summarizing the distribution? </w:t>
      </w:r>
    </w:p>
    <w:p w:rsidR="00000000" w:rsidDel="00000000" w:rsidP="00000000" w:rsidRDefault="00000000" w:rsidRPr="00000000" w14:paraId="000002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This might be import because the total number of individuals measured needs to be divided by years, sites and seasons.</w:t>
      </w:r>
    </w:p>
  </w:comment>
  <w:comment w:author="Peter Haase" w:id="17" w:date="2024-10-15T07:15:36Z">
    <w:p w:rsidR="00000000" w:rsidDel="00000000" w:rsidP="00000000" w:rsidRDefault="00000000" w:rsidRPr="00000000" w14:paraId="000002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While I like this paragraph in general, it is entirely disconnected to our study. This is also different to the next paragraph in which another hypothesis is described but there it is connected to stream invertebrates. Please try to like the first three hypotheses better to our work.</w:t>
      </w:r>
    </w:p>
  </w:comment>
  <w:comment w:author="Lucie Kuczynski" w:id="82" w:date="2024-09-30T23:45:39Z">
    <w:p w:rsidR="00000000" w:rsidDel="00000000" w:rsidP="00000000" w:rsidRDefault="00000000" w:rsidRPr="00000000" w14:paraId="000002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suspect it's going to be annoying to redo this figure but any way to have lighter/darker color for when the relationship is non significant/significant to see right away what are the trends basically.</w:t>
      </w:r>
    </w:p>
  </w:comment>
  <w:comment w:author="Peter Haase" w:id="43" w:date="2024-10-02T07:09:49Z">
    <w:p w:rsidR="00000000" w:rsidDel="00000000" w:rsidP="00000000" w:rsidRDefault="00000000" w:rsidRPr="00000000" w14:paraId="000002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 observation period (x axis) starts in 2001 but temperature data are only plotted from 2012 onwards? Further, why are there 2 icons per years and river?</w:t>
      </w:r>
    </w:p>
  </w:comment>
  <w:comment w:author="Peter Haase" w:id="32" w:date="2024-10-15T07:17:32Z">
    <w:p w:rsidR="00000000" w:rsidDel="00000000" w:rsidP="00000000" w:rsidRDefault="00000000" w:rsidRPr="00000000" w14:paraId="000002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Here, we may need to add a sentence about semivoltine species (Ephemera danica).</w:t>
      </w:r>
    </w:p>
  </w:comment>
  <w:comment w:author="Lucie Kuczynski" w:id="92" w:date="2024-10-01T00:00:37Z">
    <w:p w:rsidR="00000000" w:rsidDel="00000000" w:rsidP="00000000" w:rsidRDefault="00000000" w:rsidRPr="00000000" w14:paraId="000002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is it because we actually don't know the phenology of this species or just because it can be anything ? it is a little bit confusing I feel..</w:t>
      </w:r>
    </w:p>
  </w:comment>
  <w:comment w:author="Lucie Kuczynski" w:id="93" w:date="2024-10-01T00:12:51Z">
    <w:p w:rsidR="00000000" w:rsidDel="00000000" w:rsidP="00000000" w:rsidRDefault="00000000" w:rsidRPr="00000000" w14:paraId="000002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Later you mention voltinism plasticity, I guess that would be a good way to clarify here.</w:t>
      </w:r>
    </w:p>
  </w:comment>
  <w:comment w:author="Nathan Baker" w:id="107" w:date="2024-03-11T11:04:46Z">
    <w:p w:rsidR="00000000" w:rsidDel="00000000" w:rsidP="00000000" w:rsidRDefault="00000000" w:rsidRPr="00000000" w14:paraId="000002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guess this could be due to oxygen. I have read a few papers in the past week that find confounding responses of biodiversity to temperature when the water quality has improved. Thus, it is likely that the positive benefits of water quality improvements on oxygen availability and reduced toxicants can mask the effects of temperature. This may also explain why instead of seeing temperature effects, we are seeing other signals of global environmental change in the form of shifting phenology, at least for the species that are not strictly univoltine. </w:t>
      </w:r>
    </w:p>
    <w:p w:rsidR="00000000" w:rsidDel="00000000" w:rsidP="00000000" w:rsidRDefault="00000000" w:rsidRPr="00000000" w14:paraId="000002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This is basically just an expansion of what you have already wrote, in case you would like to go into more detail.</w:t>
      </w:r>
    </w:p>
  </w:comment>
  <w:comment w:author="Nathan Baker" w:id="108" w:date="2024-05-01T14:54:28Z">
    <w:p w:rsidR="00000000" w:rsidDel="00000000" w:rsidP="00000000" w:rsidRDefault="00000000" w:rsidRPr="00000000" w14:paraId="000002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https://doi.org/10.1073/pnas.2201345119 this paper deals with organismal oxygen demands.</w:t>
      </w:r>
    </w:p>
  </w:comment>
  <w:comment w:author="Peter Haase" w:id="36" w:date="2024-10-14T11:07:52Z">
    <w:p w:rsidR="00000000" w:rsidDel="00000000" w:rsidP="00000000" w:rsidRDefault="00000000" w:rsidRPr="00000000" w14:paraId="000002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H1a and H1b combine would lead to no change. Again, how do we disentangle these opposing effects?</w:t>
      </w:r>
    </w:p>
  </w:comment>
  <w:comment w:author="Laura Antao" w:id="2" w:date="2024-10-17T13:47:32Z">
    <w:p w:rsidR="00000000" w:rsidDel="00000000" w:rsidP="00000000" w:rsidRDefault="00000000" w:rsidRPr="00000000" w14:paraId="000002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perhaps this sounds weird? (sorry if not) but maybe it could be something like "we measured xxx individuals from 9 common macroinvertebrate sps (...), to quantify intra- and inter specific changes in body size related to water temperature". And then we could add/simplify along with the next sentence too, e.g.</w:t>
      </w:r>
    </w:p>
    <w:p w:rsidR="00000000" w:rsidDel="00000000" w:rsidP="00000000" w:rsidRDefault="00000000" w:rsidRPr="00000000" w14:paraId="000002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 addition, we evaluated changes in body size and the abundance trends over time for each taxon."</w:t>
      </w:r>
    </w:p>
  </w:comment>
  <w:comment w:author="Laura Antao" w:id="3" w:date="2024-10-17T13:53:53Z">
    <w:p w:rsidR="00000000" w:rsidDel="00000000" w:rsidP="00000000" w:rsidRDefault="00000000" w:rsidRPr="00000000" w14:paraId="000002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these edits then could allow you getting rid of "communities" right?</w:t>
      </w:r>
    </w:p>
  </w:comment>
  <w:comment w:author="Peter Haase" w:id="4" w:date="2024-10-16T07:33:43Z">
    <w:p w:rsidR="00000000" w:rsidDel="00000000" w:rsidP="00000000" w:rsidRDefault="00000000" w:rsidRPr="00000000" w14:paraId="000002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actually we only investigate 3 streams/rivers but four sites.</w:t>
      </w:r>
    </w:p>
  </w:comment>
  <w:comment w:author="Peter Haase" w:id="52" w:date="2024-10-16T07:16:21Z">
    <w:p w:rsidR="00000000" w:rsidDel="00000000" w:rsidP="00000000" w:rsidRDefault="00000000" w:rsidRPr="00000000" w14:paraId="000002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am missing here information on the selection criteria of the nine species. Further, I suggest to highlight that the selected species cover not only different insect orders but also species from different classes.</w:t>
      </w:r>
    </w:p>
  </w:comment>
  <w:comment w:author="Peter Haase" w:id="5" w:date="2024-10-14T12:45:33Z">
    <w:p w:rsidR="00000000" w:rsidDel="00000000" w:rsidP="00000000" w:rsidRDefault="00000000" w:rsidRPr="00000000" w14:paraId="000002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do not understand this term in the context of our entire manuscript. Are you regarding the nine species as a community? Or those that co-occur at a site? This needs to be made clearer not only in the abstract but also throughout the manuscript.</w:t>
      </w:r>
    </w:p>
  </w:comment>
  <w:comment w:author="Peter Haase" w:id="34" w:date="2024-10-14T10:59:41Z">
    <w:p w:rsidR="00000000" w:rsidDel="00000000" w:rsidP="00000000" w:rsidRDefault="00000000" w:rsidRPr="00000000" w14:paraId="000002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We only have water T values for half of the time: See my comment in the respective method section.</w:t>
      </w:r>
    </w:p>
  </w:comment>
  <w:comment w:author="Lucie Kuczynski" w:id="87" w:date="2024-09-30T23:53:16Z">
    <w:p w:rsidR="00000000" w:rsidDel="00000000" w:rsidP="00000000" w:rsidRDefault="00000000" w:rsidRPr="00000000" w14:paraId="000002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That would be better as the title of the y axis I think. Although the slope seems straightforward, it's only implicit that it's the slope from the relationship with the year. What are the dashed lines (i.e., from separate relationships or from random effects) ?</w:t>
      </w:r>
    </w:p>
  </w:comment>
  <w:comment w:author="Laura Antao" w:id="76" w:date="2024-10-18T14:05:51Z">
    <w:p w:rsidR="00000000" w:rsidDel="00000000" w:rsidP="00000000" w:rsidRDefault="00000000" w:rsidRPr="00000000" w14:paraId="000002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t>
      </w:r>
    </w:p>
  </w:comment>
  <w:comment w:author="Lucie Kuczynski" w:id="90" w:date="2024-10-01T00:54:16Z">
    <w:p w:rsidR="00000000" w:rsidDel="00000000" w:rsidP="00000000" w:rsidRDefault="00000000" w:rsidRPr="00000000" w14:paraId="000002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Overall, I think that the take away is hard to get from the discussion. Maybe the first paragraph should more straight to the point in a few sentences (3 or 4):</w:t>
      </w:r>
    </w:p>
    <w:p w:rsidR="00000000" w:rsidDel="00000000" w:rsidP="00000000" w:rsidRDefault="00000000" w:rsidRPr="00000000" w14:paraId="000002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 Intraspecifically, it varies a lot and it's hard to get a global pattern</w:t>
      </w:r>
    </w:p>
    <w:p w:rsidR="00000000" w:rsidDel="00000000" w:rsidP="00000000" w:rsidRDefault="00000000" w:rsidRPr="00000000" w14:paraId="000002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 Interspecifically, increase in larger sp as their abundance increases</w:t>
      </w:r>
    </w:p>
    <w:p w:rsidR="00000000" w:rsidDel="00000000" w:rsidP="00000000" w:rsidRDefault="00000000" w:rsidRPr="00000000" w14:paraId="000002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 Role of temperature, not that much at the intraspecific level, important at the interspecific level with a kind of threshold.</w:t>
      </w:r>
    </w:p>
  </w:comment>
  <w:comment w:author="Peter Haase" w:id="37" w:date="2024-10-14T11:03:34Z">
    <w:p w:rsidR="00000000" w:rsidDel="00000000" w:rsidP="00000000" w:rsidRDefault="00000000" w:rsidRPr="00000000" w14:paraId="000002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do not think that we have any phenological information!?</w:t>
      </w:r>
    </w:p>
    <w:p w:rsidR="00000000" w:rsidDel="00000000" w:rsidP="00000000" w:rsidRDefault="00000000" w:rsidRPr="00000000" w14:paraId="000002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Without such information, I wonder how we could disentangle effects!?</w:t>
      </w:r>
    </w:p>
  </w:comment>
  <w:comment w:author="Lucie Kuczynski" w:id="95" w:date="2024-10-01T00:03:58Z">
    <w:p w:rsidR="00000000" w:rsidDel="00000000" w:rsidP="00000000" w:rsidRDefault="00000000" w:rsidRPr="00000000" w14:paraId="000002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It feels a bit off to compare "change" with "decrease" rather than "change" with "change." More importantly, since emergence times were actually not measured (or am I missing something?), this comparison might be a bit of a stretch.</w:t>
      </w:r>
    </w:p>
  </w:comment>
  <w:comment w:author="Peter Haase" w:id="96" w:date="2024-10-14T12:43:03Z">
    <w:p w:rsidR="00000000" w:rsidDel="00000000" w:rsidP="00000000" w:rsidRDefault="00000000" w:rsidRPr="00000000" w14:paraId="000002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w:t>
      </w:r>
    </w:p>
  </w:comment>
  <w:comment w:author="Laura Antao" w:id="10" w:date="2024-10-17T14:04:20Z">
    <w:p w:rsidR="00000000" w:rsidDel="00000000" w:rsidP="00000000" w:rsidRDefault="00000000" w:rsidRPr="00000000" w14:paraId="000002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suggest deleting this (more adequate for intro/discussion?) and using the last sentence(s) for a general conclusion about the implications; I added something which might be too "biodiv change-oriented" (sorry, my bias!) but of course just a suggestion</w:t>
      </w:r>
    </w:p>
  </w:comment>
  <w:comment w:author="Peter Haase" w:id="47" w:date="2024-10-14T11:12:48Z">
    <w:p w:rsidR="00000000" w:rsidDel="00000000" w:rsidP="00000000" w:rsidRDefault="00000000" w:rsidRPr="00000000" w14:paraId="000002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What is this?</w:t>
      </w:r>
    </w:p>
    <w:p w:rsidR="00000000" w:rsidDel="00000000" w:rsidP="00000000" w:rsidRDefault="00000000" w:rsidRPr="00000000" w14:paraId="000002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 Aubach is draining into the Lohr river which drains into the Main river.</w:t>
      </w:r>
    </w:p>
  </w:comment>
  <w:comment w:author="Ellen Welti" w:id="111" w:date="2024-05-01T15:24:20Z">
    <w:p w:rsidR="00000000" w:rsidDel="00000000" w:rsidP="00000000" w:rsidRDefault="00000000" w:rsidRPr="00000000" w14:paraId="000002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@mischiefmao@gmail.com Find these tables</w:t>
      </w:r>
    </w:p>
    <w:p w:rsidR="00000000" w:rsidDel="00000000" w:rsidP="00000000" w:rsidRDefault="00000000" w:rsidRPr="00000000" w14:paraId="000002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_Assigned to mischiefmao@gmail.com_</w:t>
      </w:r>
    </w:p>
  </w:comment>
  <w:comment w:author="Ellen Welti" w:id="112" w:date="2024-05-19T21:42:34Z">
    <w:p w:rsidR="00000000" w:rsidDel="00000000" w:rsidP="00000000" w:rsidRDefault="00000000" w:rsidRPr="00000000" w14:paraId="000002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made these and they are in github in the plots folder but I don't really want to paste here until we take this out of google docs. Just putting the first table as an example</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Gungsuh"/>
  <w:font w:name="Cardo">
    <w:embedRegular w:fontKey="{00000000-0000-0000-0000-000000000000}" r:id="rId1" w:subsetted="0"/>
    <w:embedBold w:fontKey="{00000000-0000-0000-0000-000000000000}" r:id="rId2" w:subsetted="0"/>
    <w:embedItalic w:fontKey="{00000000-0000-0000-0000-000000000000}" r:id="rId3"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CE">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1" Type="http://schemas.openxmlformats.org/officeDocument/2006/relationships/image" Target="media/image8.png"/><Relationship Id="rId10" Type="http://schemas.openxmlformats.org/officeDocument/2006/relationships/image" Target="media/image10.png"/><Relationship Id="rId13" Type="http://schemas.openxmlformats.org/officeDocument/2006/relationships/image" Target="media/image2.png"/><Relationship Id="rId12" Type="http://schemas.openxmlformats.org/officeDocument/2006/relationships/image" Target="media/image7.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hyperlink" Target="https://deims.org/9f9ba137-342d-4813-ae58-a60911c3abc1" TargetMode="External"/><Relationship Id="rId15" Type="http://schemas.openxmlformats.org/officeDocument/2006/relationships/image" Target="media/image4.png"/><Relationship Id="rId14" Type="http://schemas.openxmlformats.org/officeDocument/2006/relationships/image" Target="media/image6.png"/><Relationship Id="rId17" Type="http://schemas.openxmlformats.org/officeDocument/2006/relationships/image" Target="media/image3.png"/><Relationship Id="rId16" Type="http://schemas.openxmlformats.org/officeDocument/2006/relationships/image" Target="media/image1.png"/><Relationship Id="rId5" Type="http://schemas.openxmlformats.org/officeDocument/2006/relationships/numbering" Target="numbering.xml"/><Relationship Id="rId19" Type="http://schemas.openxmlformats.org/officeDocument/2006/relationships/footer" Target="footer1.xml"/><Relationship Id="rId6" Type="http://schemas.openxmlformats.org/officeDocument/2006/relationships/styles" Target="styles.xml"/><Relationship Id="rId18" Type="http://schemas.openxmlformats.org/officeDocument/2006/relationships/image" Target="media/image5.png"/><Relationship Id="rId7" Type="http://schemas.openxmlformats.org/officeDocument/2006/relationships/image" Target="media/image9.png"/><Relationship Id="rId8" Type="http://schemas.openxmlformats.org/officeDocument/2006/relationships/hyperlink" Target="https://deims.org/9f9ba137-342d-4813-ae58-a60911c3abc1"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Cardo-regular.ttf"/><Relationship Id="rId2" Type="http://schemas.openxmlformats.org/officeDocument/2006/relationships/font" Target="fonts/Cardo-bold.ttf"/><Relationship Id="rId3" Type="http://schemas.openxmlformats.org/officeDocument/2006/relationships/font" Target="fonts/Cardo-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